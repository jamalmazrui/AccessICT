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2.xml" ContentType="application/vnd.ms-office.classificationlabels+xml"/>
  <Override PartName="/docMetadata/LabelInfo7.xml" ContentType="application/vnd.ms-office.classificationlabels+xml"/>
  <Override PartName="/docMetadata/LabelInfo1.xml" ContentType="application/vnd.ms-office.classificationlabels+xml"/>
  <Override PartName="/docMetadata/LabelInfo6.xml" ContentType="application/vnd.ms-office.classificationlabels+xml"/>
  <Override PartName="/docMetadata/LabelInfo0.xml" ContentType="application/vnd.ms-office.classificationlabels+xml"/>
  <Override PartName="/docMetadata/LabelInfo5.xml" ContentType="application/vnd.ms-office.classificationlabels+xml"/>
  <Override PartName="/docMetadata/LabelInfo4.xml" ContentType="application/vnd.ms-office.classificationlabels+xml"/>
  <Override PartName="/docMetadata/LabelInfo3.xml" ContentType="application/vnd.ms-office.classificationlabels+xml"/>
  <Override PartName="/docMetadata/LabelInfo.xml" ContentType="application/vnd.ms-office.classificationlabels+xml"/>
</Types>
</file>

<file path=_rels/.rels><?xml version="1.0" encoding="UTF-8" standalone="yes"?>
<Relationships xmlns="http://schemas.openxmlformats.org/package/2006/relationships"><Relationship Id="rId8" Type="http://schemas.microsoft.com/office/2020/02/relationships/classificationlabels" Target="docMetadata/LabelInfo2.xml"/><Relationship Id="rId13" Type="http://schemas.microsoft.com/office/2020/02/relationships/classificationlabels" Target="docMetadata/LabelInfo7.xml"/><Relationship Id="rId3" Type="http://schemas.openxmlformats.org/package/2006/relationships/metadata/core-properties" Target="docProps/core.xml"/><Relationship Id="rId7" Type="http://schemas.microsoft.com/office/2020/02/relationships/classificationlabels" Target="docMetadata/LabelInfo1.xml"/><Relationship Id="rId12" Type="http://schemas.microsoft.com/office/2020/02/relationships/classificationlabels" Target="docMetadata/LabelInfo6.xml"/><Relationship Id="rId2" Type="http://schemas.openxmlformats.org/package/2006/relationships/metadata/thumbnail" Target="docProps/thumbnail.emf"/><Relationship Id="rId1" Type="http://schemas.openxmlformats.org/officeDocument/2006/relationships/officeDocument" Target="word/document.xml"/><Relationship Id="rId6" Type="http://schemas.microsoft.com/office/2020/02/relationships/classificationlabels" Target="docMetadata/LabelInfo0.xml"/><Relationship Id="rId11" Type="http://schemas.microsoft.com/office/2020/02/relationships/classificationlabels" Target="docMetadata/LabelInfo5.xml"/><Relationship Id="rId5" Type="http://schemas.openxmlformats.org/officeDocument/2006/relationships/custom-properties" Target="docProps/custom.xml"/><Relationship Id="rId10" Type="http://schemas.microsoft.com/office/2020/02/relationships/classificationlabels" Target="docMetadata/LabelInfo4.xml"/><Relationship Id="rId4" Type="http://schemas.openxmlformats.org/officeDocument/2006/relationships/extended-properties" Target="docProps/app.xml"/><Relationship Id="rId14" Type="http://schemas.microsoft.com/office/2020/02/relationships/classificationlabels" Target="docMetadata/LabelInfo3.xml"/><Relationship Id="rId9"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7016E5" w14:textId="2D1BF72B" w:rsidR="00C208B5" w:rsidRDefault="00C208B5" w:rsidP="002433A1">
      <w:pPr>
        <w:jc w:val="center"/>
      </w:pPr>
      <w:bookmarkStart w:id="0" w:name="_Toc514950257"/>
      <w:bookmarkStart w:id="1" w:name="_Toc515030995"/>
      <w:bookmarkStart w:id="2" w:name="_Toc521092958"/>
      <w:r>
        <w:rPr>
          <w:noProof/>
        </w:rPr>
        <w:drawing>
          <wp:inline distT="0" distB="0" distL="0" distR="0" wp14:anchorId="72246FD1" wp14:editId="6DF47BD4">
            <wp:extent cx="1790700" cy="1409700"/>
            <wp:effectExtent l="0" t="0" r="0" b="0"/>
            <wp:docPr id="1" name="Picture 1" descr="Pears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1790700" cy="1409700"/>
                    </a:xfrm>
                    <a:prstGeom prst="rect">
                      <a:avLst/>
                    </a:prstGeom>
                  </pic:spPr>
                </pic:pic>
              </a:graphicData>
            </a:graphic>
          </wp:inline>
        </w:drawing>
      </w:r>
    </w:p>
    <w:p w14:paraId="7285665A" w14:textId="77777777" w:rsidR="00CF66B4" w:rsidRDefault="00CF66B4" w:rsidP="00CF66B4">
      <w:pPr>
        <w:jc w:val="center"/>
      </w:pPr>
    </w:p>
    <w:p w14:paraId="63E8868B" w14:textId="274B516E" w:rsidR="007D1057" w:rsidRPr="00E10810" w:rsidRDefault="00A8109B" w:rsidP="00FB2758">
      <w:pPr>
        <w:pStyle w:val="Heading1"/>
        <w:spacing w:before="0"/>
        <w:ind w:firstLine="720"/>
        <w:rPr>
          <w:b/>
        </w:rPr>
      </w:pPr>
      <w:bookmarkStart w:id="3" w:name="_Toc57986843"/>
      <w:r>
        <w:rPr>
          <w:b/>
        </w:rPr>
        <w:t xml:space="preserve">Pearson </w:t>
      </w:r>
      <w:r w:rsidR="0095071C">
        <w:rPr>
          <w:b/>
        </w:rPr>
        <w:t>PDF</w:t>
      </w:r>
      <w:r>
        <w:rPr>
          <w:b/>
        </w:rPr>
        <w:t xml:space="preserve"> Accessibility</w:t>
      </w:r>
      <w:r w:rsidR="00987F6F" w:rsidRPr="00E10810">
        <w:rPr>
          <w:b/>
        </w:rPr>
        <w:t xml:space="preserve"> Playbook</w:t>
      </w:r>
      <w:bookmarkEnd w:id="0"/>
      <w:bookmarkEnd w:id="1"/>
      <w:bookmarkEnd w:id="2"/>
      <w:bookmarkEnd w:id="3"/>
    </w:p>
    <w:p w14:paraId="7F03D652" w14:textId="5141FA47" w:rsidR="00987F6F" w:rsidRDefault="00987F6F" w:rsidP="00987F6F"/>
    <w:p w14:paraId="6B2B649C" w14:textId="7ABFA74F" w:rsidR="00987F6F" w:rsidRDefault="00987F6F" w:rsidP="00987F6F"/>
    <w:p w14:paraId="25827E9B" w14:textId="1A3FD25C" w:rsidR="00987F6F" w:rsidRDefault="00987F6F" w:rsidP="00987F6F"/>
    <w:p w14:paraId="1D75C2EE" w14:textId="49C3DE15" w:rsidR="00987F6F" w:rsidRDefault="00987F6F" w:rsidP="00987F6F"/>
    <w:p w14:paraId="7A2B9940" w14:textId="75A33358" w:rsidR="00987F6F" w:rsidRDefault="00987F6F" w:rsidP="00987F6F"/>
    <w:p w14:paraId="10F5A3FE" w14:textId="3AA105D7" w:rsidR="00987F6F" w:rsidRDefault="00987F6F" w:rsidP="00987F6F"/>
    <w:p w14:paraId="4E69D648" w14:textId="4D4E6571" w:rsidR="00987F6F" w:rsidRDefault="00987F6F" w:rsidP="00987F6F"/>
    <w:p w14:paraId="53967F5C" w14:textId="4FA0C80F" w:rsidR="00987F6F" w:rsidRDefault="00987F6F" w:rsidP="00987F6F"/>
    <w:p w14:paraId="6627C6E8" w14:textId="1F069BDC" w:rsidR="00987F6F" w:rsidRDefault="00987F6F" w:rsidP="00987F6F"/>
    <w:p w14:paraId="5B95F7C6" w14:textId="234F5141" w:rsidR="00987F6F" w:rsidRDefault="00987F6F" w:rsidP="00987F6F"/>
    <w:p w14:paraId="34ECFACA" w14:textId="025DD880" w:rsidR="00987F6F" w:rsidRDefault="00987F6F" w:rsidP="00987F6F"/>
    <w:p w14:paraId="6547540E" w14:textId="7C7087B5" w:rsidR="00987F6F" w:rsidRDefault="00987F6F" w:rsidP="00987F6F"/>
    <w:p w14:paraId="04132DCF" w14:textId="6ED105D5" w:rsidR="00987F6F" w:rsidRDefault="00987F6F" w:rsidP="00987F6F"/>
    <w:p w14:paraId="63D9BFF3" w14:textId="33A5CBFB" w:rsidR="00987F6F" w:rsidRDefault="00987F6F" w:rsidP="00987F6F"/>
    <w:p w14:paraId="7A8F3BF0" w14:textId="63FB6BA2" w:rsidR="00987F6F" w:rsidRDefault="00987F6F" w:rsidP="00987F6F"/>
    <w:p w14:paraId="3F5D1306" w14:textId="70AF999B" w:rsidR="00987F6F" w:rsidRDefault="00987F6F" w:rsidP="00987F6F"/>
    <w:p w14:paraId="70601020" w14:textId="30578833" w:rsidR="00987F6F" w:rsidRDefault="00987F6F" w:rsidP="00987F6F"/>
    <w:p w14:paraId="27893B82" w14:textId="56BCB84D" w:rsidR="00987F6F" w:rsidRDefault="00987F6F" w:rsidP="00987F6F"/>
    <w:p w14:paraId="12C6B270" w14:textId="6D21CDFA" w:rsidR="00A03811" w:rsidRDefault="00A03811">
      <w:pPr>
        <w:rPr>
          <w:rFonts w:ascii="Calibri Light" w:eastAsia="Times New Roman" w:hAnsi="Calibri Light"/>
          <w:color w:val="00437E"/>
          <w:sz w:val="40"/>
          <w:szCs w:val="40"/>
        </w:rPr>
      </w:pPr>
      <w:bookmarkStart w:id="4" w:name="_Toc515030996"/>
      <w:bookmarkStart w:id="5" w:name="_Toc514950258"/>
      <w:r>
        <w:br w:type="page"/>
      </w:r>
    </w:p>
    <w:p w14:paraId="4A858FAA" w14:textId="77777777" w:rsidR="004D119E" w:rsidRDefault="03921B06" w:rsidP="007764A0">
      <w:pPr>
        <w:pStyle w:val="Heading2"/>
        <w:rPr>
          <w:noProof/>
        </w:rPr>
      </w:pPr>
      <w:bookmarkStart w:id="6" w:name="_Toc57986844"/>
      <w:bookmarkStart w:id="7" w:name="_Toc521092959"/>
      <w:r>
        <w:lastRenderedPageBreak/>
        <w:t>Contents</w:t>
      </w:r>
      <w:bookmarkEnd w:id="6"/>
      <w:r w:rsidR="007764A0" w:rsidRPr="00404557">
        <w:rPr>
          <w:b/>
          <w:bCs/>
          <w:color w:val="4472C4" w:themeColor="accent1"/>
          <w:u w:val="words"/>
        </w:rPr>
        <w:fldChar w:fldCharType="begin"/>
      </w:r>
      <w:r w:rsidR="00987F6F" w:rsidRPr="00404557">
        <w:rPr>
          <w:b/>
          <w:bCs/>
          <w:color w:val="4472C4" w:themeColor="accent1"/>
          <w:u w:val="words"/>
        </w:rPr>
        <w:instrText xml:space="preserve"> TOC \o "1-3" \h \z \u </w:instrText>
      </w:r>
      <w:r w:rsidR="007764A0" w:rsidRPr="00404557">
        <w:rPr>
          <w:b/>
          <w:bCs/>
          <w:color w:val="4472C4" w:themeColor="accent1"/>
          <w:u w:val="words"/>
        </w:rPr>
        <w:fldChar w:fldCharType="separate"/>
      </w:r>
      <w:bookmarkEnd w:id="4"/>
      <w:bookmarkEnd w:id="5"/>
      <w:bookmarkEnd w:id="7"/>
    </w:p>
    <w:p w14:paraId="00E54DB8" w14:textId="6184B26C" w:rsidR="004D119E" w:rsidRDefault="00257D3F">
      <w:pPr>
        <w:pStyle w:val="TOC1"/>
        <w:rPr>
          <w:rFonts w:eastAsiaTheme="minorEastAsia"/>
          <w:b w:val="0"/>
          <w:color w:val="auto"/>
          <w:u w:val="none"/>
        </w:rPr>
      </w:pPr>
      <w:hyperlink w:anchor="_Toc57986843" w:history="1">
        <w:r w:rsidR="004D119E" w:rsidRPr="00CC5A96">
          <w:rPr>
            <w:rStyle w:val="Hyperlink"/>
          </w:rPr>
          <w:t>Pearson PDF Accessibility Playbook</w:t>
        </w:r>
        <w:r w:rsidR="004D119E">
          <w:rPr>
            <w:webHidden/>
          </w:rPr>
          <w:tab/>
        </w:r>
        <w:r w:rsidR="004D119E">
          <w:rPr>
            <w:webHidden/>
          </w:rPr>
          <w:fldChar w:fldCharType="begin"/>
        </w:r>
        <w:r w:rsidR="004D119E">
          <w:rPr>
            <w:webHidden/>
          </w:rPr>
          <w:instrText xml:space="preserve"> PAGEREF _Toc57986843 \h </w:instrText>
        </w:r>
        <w:r w:rsidR="004D119E">
          <w:rPr>
            <w:webHidden/>
          </w:rPr>
        </w:r>
        <w:r w:rsidR="004D119E">
          <w:rPr>
            <w:webHidden/>
          </w:rPr>
          <w:fldChar w:fldCharType="separate"/>
        </w:r>
        <w:r w:rsidR="004D119E">
          <w:rPr>
            <w:webHidden/>
          </w:rPr>
          <w:t>1</w:t>
        </w:r>
        <w:r w:rsidR="004D119E">
          <w:rPr>
            <w:webHidden/>
          </w:rPr>
          <w:fldChar w:fldCharType="end"/>
        </w:r>
      </w:hyperlink>
    </w:p>
    <w:p w14:paraId="77E340F7" w14:textId="3D445B0E" w:rsidR="004D119E" w:rsidRDefault="00257D3F">
      <w:pPr>
        <w:pStyle w:val="TOC2"/>
        <w:rPr>
          <w:rFonts w:eastAsiaTheme="minorEastAsia"/>
          <w:color w:val="auto"/>
          <w:u w:val="none"/>
        </w:rPr>
      </w:pPr>
      <w:hyperlink w:anchor="_Toc57986844" w:history="1">
        <w:r w:rsidR="004D119E" w:rsidRPr="00CC5A96">
          <w:rPr>
            <w:rStyle w:val="Hyperlink"/>
          </w:rPr>
          <w:t>Contents</w:t>
        </w:r>
        <w:r w:rsidR="004D119E">
          <w:rPr>
            <w:webHidden/>
          </w:rPr>
          <w:tab/>
        </w:r>
        <w:r w:rsidR="004D119E">
          <w:rPr>
            <w:webHidden/>
          </w:rPr>
          <w:fldChar w:fldCharType="begin"/>
        </w:r>
        <w:r w:rsidR="004D119E">
          <w:rPr>
            <w:webHidden/>
          </w:rPr>
          <w:instrText xml:space="preserve"> PAGEREF _Toc57986844 \h </w:instrText>
        </w:r>
        <w:r w:rsidR="004D119E">
          <w:rPr>
            <w:webHidden/>
          </w:rPr>
        </w:r>
        <w:r w:rsidR="004D119E">
          <w:rPr>
            <w:webHidden/>
          </w:rPr>
          <w:fldChar w:fldCharType="separate"/>
        </w:r>
        <w:r w:rsidR="004D119E">
          <w:rPr>
            <w:webHidden/>
          </w:rPr>
          <w:t>2</w:t>
        </w:r>
        <w:r w:rsidR="004D119E">
          <w:rPr>
            <w:webHidden/>
          </w:rPr>
          <w:fldChar w:fldCharType="end"/>
        </w:r>
      </w:hyperlink>
    </w:p>
    <w:p w14:paraId="64403B9D" w14:textId="70E083A0" w:rsidR="004D119E" w:rsidRDefault="00257D3F">
      <w:pPr>
        <w:pStyle w:val="TOC2"/>
        <w:rPr>
          <w:rFonts w:eastAsiaTheme="minorEastAsia"/>
          <w:color w:val="auto"/>
          <w:u w:val="none"/>
        </w:rPr>
      </w:pPr>
      <w:hyperlink w:anchor="_Toc57986845" w:history="1">
        <w:r w:rsidR="004D119E" w:rsidRPr="00CC5A96">
          <w:rPr>
            <w:rStyle w:val="Hyperlink"/>
            <w:b/>
            <w:bCs/>
          </w:rPr>
          <w:t>INTRODUCTION</w:t>
        </w:r>
        <w:r w:rsidR="004D119E">
          <w:rPr>
            <w:webHidden/>
          </w:rPr>
          <w:tab/>
        </w:r>
        <w:r w:rsidR="004D119E">
          <w:rPr>
            <w:webHidden/>
          </w:rPr>
          <w:fldChar w:fldCharType="begin"/>
        </w:r>
        <w:r w:rsidR="004D119E">
          <w:rPr>
            <w:webHidden/>
          </w:rPr>
          <w:instrText xml:space="preserve"> PAGEREF _Toc57986845 \h </w:instrText>
        </w:r>
        <w:r w:rsidR="004D119E">
          <w:rPr>
            <w:webHidden/>
          </w:rPr>
        </w:r>
        <w:r w:rsidR="004D119E">
          <w:rPr>
            <w:webHidden/>
          </w:rPr>
          <w:fldChar w:fldCharType="separate"/>
        </w:r>
        <w:r w:rsidR="004D119E">
          <w:rPr>
            <w:webHidden/>
          </w:rPr>
          <w:t>5</w:t>
        </w:r>
        <w:r w:rsidR="004D119E">
          <w:rPr>
            <w:webHidden/>
          </w:rPr>
          <w:fldChar w:fldCharType="end"/>
        </w:r>
      </w:hyperlink>
    </w:p>
    <w:p w14:paraId="0F3BF365" w14:textId="731CAA3C" w:rsidR="004D119E" w:rsidRDefault="00257D3F">
      <w:pPr>
        <w:pStyle w:val="TOC3"/>
        <w:rPr>
          <w:rFonts w:eastAsiaTheme="minorEastAsia"/>
          <w:b w:val="0"/>
          <w:bCs w:val="0"/>
          <w:color w:val="auto"/>
          <w:u w:val="none"/>
        </w:rPr>
      </w:pPr>
      <w:hyperlink w:anchor="_Toc57986846" w:history="1">
        <w:r w:rsidR="004D119E" w:rsidRPr="00CC5A96">
          <w:rPr>
            <w:rStyle w:val="Hyperlink"/>
          </w:rPr>
          <w:t>Intended Audience</w:t>
        </w:r>
        <w:r w:rsidR="004D119E">
          <w:rPr>
            <w:webHidden/>
          </w:rPr>
          <w:tab/>
        </w:r>
        <w:r w:rsidR="004D119E">
          <w:rPr>
            <w:webHidden/>
          </w:rPr>
          <w:fldChar w:fldCharType="begin"/>
        </w:r>
        <w:r w:rsidR="004D119E">
          <w:rPr>
            <w:webHidden/>
          </w:rPr>
          <w:instrText xml:space="preserve"> PAGEREF _Toc57986846 \h </w:instrText>
        </w:r>
        <w:r w:rsidR="004D119E">
          <w:rPr>
            <w:webHidden/>
          </w:rPr>
        </w:r>
        <w:r w:rsidR="004D119E">
          <w:rPr>
            <w:webHidden/>
          </w:rPr>
          <w:fldChar w:fldCharType="separate"/>
        </w:r>
        <w:r w:rsidR="004D119E">
          <w:rPr>
            <w:webHidden/>
          </w:rPr>
          <w:t>5</w:t>
        </w:r>
        <w:r w:rsidR="004D119E">
          <w:rPr>
            <w:webHidden/>
          </w:rPr>
          <w:fldChar w:fldCharType="end"/>
        </w:r>
      </w:hyperlink>
    </w:p>
    <w:p w14:paraId="09F518C0" w14:textId="3C83A118" w:rsidR="004D119E" w:rsidRDefault="00257D3F">
      <w:pPr>
        <w:pStyle w:val="TOC2"/>
        <w:rPr>
          <w:rFonts w:eastAsiaTheme="minorEastAsia"/>
          <w:color w:val="auto"/>
          <w:u w:val="none"/>
        </w:rPr>
      </w:pPr>
      <w:hyperlink w:anchor="_Toc57986847" w:history="1">
        <w:r w:rsidR="004D119E" w:rsidRPr="00CC5A96">
          <w:rPr>
            <w:rStyle w:val="Hyperlink"/>
            <w:b/>
            <w:bCs/>
          </w:rPr>
          <w:t>INTRODUCTION TO ACCESSIBILITY</w:t>
        </w:r>
        <w:r w:rsidR="004D119E">
          <w:rPr>
            <w:webHidden/>
          </w:rPr>
          <w:tab/>
        </w:r>
        <w:r w:rsidR="004D119E">
          <w:rPr>
            <w:webHidden/>
          </w:rPr>
          <w:fldChar w:fldCharType="begin"/>
        </w:r>
        <w:r w:rsidR="004D119E">
          <w:rPr>
            <w:webHidden/>
          </w:rPr>
          <w:instrText xml:space="preserve"> PAGEREF _Toc57986847 \h </w:instrText>
        </w:r>
        <w:r w:rsidR="004D119E">
          <w:rPr>
            <w:webHidden/>
          </w:rPr>
        </w:r>
        <w:r w:rsidR="004D119E">
          <w:rPr>
            <w:webHidden/>
          </w:rPr>
          <w:fldChar w:fldCharType="separate"/>
        </w:r>
        <w:r w:rsidR="004D119E">
          <w:rPr>
            <w:webHidden/>
          </w:rPr>
          <w:t>5</w:t>
        </w:r>
        <w:r w:rsidR="004D119E">
          <w:rPr>
            <w:webHidden/>
          </w:rPr>
          <w:fldChar w:fldCharType="end"/>
        </w:r>
      </w:hyperlink>
    </w:p>
    <w:p w14:paraId="1AC333ED" w14:textId="47EB87DC" w:rsidR="004D119E" w:rsidRDefault="00257D3F">
      <w:pPr>
        <w:pStyle w:val="TOC3"/>
        <w:rPr>
          <w:rFonts w:eastAsiaTheme="minorEastAsia"/>
          <w:b w:val="0"/>
          <w:bCs w:val="0"/>
          <w:color w:val="auto"/>
          <w:u w:val="none"/>
        </w:rPr>
      </w:pPr>
      <w:hyperlink w:anchor="_Toc57986848" w:history="1">
        <w:r w:rsidR="004D119E" w:rsidRPr="00CC5A96">
          <w:rPr>
            <w:rStyle w:val="Hyperlink"/>
          </w:rPr>
          <w:t>What is PDF Accessibility?</w:t>
        </w:r>
        <w:r w:rsidR="004D119E">
          <w:rPr>
            <w:webHidden/>
          </w:rPr>
          <w:tab/>
        </w:r>
        <w:r w:rsidR="004D119E">
          <w:rPr>
            <w:webHidden/>
          </w:rPr>
          <w:fldChar w:fldCharType="begin"/>
        </w:r>
        <w:r w:rsidR="004D119E">
          <w:rPr>
            <w:webHidden/>
          </w:rPr>
          <w:instrText xml:space="preserve"> PAGEREF _Toc57986848 \h </w:instrText>
        </w:r>
        <w:r w:rsidR="004D119E">
          <w:rPr>
            <w:webHidden/>
          </w:rPr>
        </w:r>
        <w:r w:rsidR="004D119E">
          <w:rPr>
            <w:webHidden/>
          </w:rPr>
          <w:fldChar w:fldCharType="separate"/>
        </w:r>
        <w:r w:rsidR="004D119E">
          <w:rPr>
            <w:webHidden/>
          </w:rPr>
          <w:t>6</w:t>
        </w:r>
        <w:r w:rsidR="004D119E">
          <w:rPr>
            <w:webHidden/>
          </w:rPr>
          <w:fldChar w:fldCharType="end"/>
        </w:r>
      </w:hyperlink>
    </w:p>
    <w:p w14:paraId="4DABCB16" w14:textId="385D9E2C" w:rsidR="004D119E" w:rsidRDefault="00257D3F">
      <w:pPr>
        <w:pStyle w:val="TOC3"/>
        <w:rPr>
          <w:rFonts w:eastAsiaTheme="minorEastAsia"/>
          <w:b w:val="0"/>
          <w:bCs w:val="0"/>
          <w:color w:val="auto"/>
          <w:u w:val="none"/>
        </w:rPr>
      </w:pPr>
      <w:hyperlink w:anchor="_Toc57986849" w:history="1">
        <w:r w:rsidR="004D119E" w:rsidRPr="00CC5A96">
          <w:rPr>
            <w:rStyle w:val="Hyperlink"/>
          </w:rPr>
          <w:t>Need for Accessibility</w:t>
        </w:r>
        <w:r w:rsidR="004D119E">
          <w:rPr>
            <w:webHidden/>
          </w:rPr>
          <w:tab/>
        </w:r>
        <w:r w:rsidR="004D119E">
          <w:rPr>
            <w:webHidden/>
          </w:rPr>
          <w:fldChar w:fldCharType="begin"/>
        </w:r>
        <w:r w:rsidR="004D119E">
          <w:rPr>
            <w:webHidden/>
          </w:rPr>
          <w:instrText xml:space="preserve"> PAGEREF _Toc57986849 \h </w:instrText>
        </w:r>
        <w:r w:rsidR="004D119E">
          <w:rPr>
            <w:webHidden/>
          </w:rPr>
        </w:r>
        <w:r w:rsidR="004D119E">
          <w:rPr>
            <w:webHidden/>
          </w:rPr>
          <w:fldChar w:fldCharType="separate"/>
        </w:r>
        <w:r w:rsidR="004D119E">
          <w:rPr>
            <w:webHidden/>
          </w:rPr>
          <w:t>6</w:t>
        </w:r>
        <w:r w:rsidR="004D119E">
          <w:rPr>
            <w:webHidden/>
          </w:rPr>
          <w:fldChar w:fldCharType="end"/>
        </w:r>
      </w:hyperlink>
    </w:p>
    <w:p w14:paraId="529AE97A" w14:textId="22D742C4" w:rsidR="004D119E" w:rsidRDefault="00257D3F">
      <w:pPr>
        <w:pStyle w:val="TOC3"/>
        <w:rPr>
          <w:rFonts w:eastAsiaTheme="minorEastAsia"/>
          <w:b w:val="0"/>
          <w:bCs w:val="0"/>
          <w:color w:val="auto"/>
          <w:u w:val="none"/>
        </w:rPr>
      </w:pPr>
      <w:hyperlink w:anchor="_Toc57986850" w:history="1">
        <w:r w:rsidR="004D119E" w:rsidRPr="00CC5A96">
          <w:rPr>
            <w:rStyle w:val="Hyperlink"/>
          </w:rPr>
          <w:t>How people with disabilities use PDF documents?</w:t>
        </w:r>
        <w:r w:rsidR="004D119E">
          <w:rPr>
            <w:webHidden/>
          </w:rPr>
          <w:tab/>
        </w:r>
        <w:r w:rsidR="004D119E">
          <w:rPr>
            <w:webHidden/>
          </w:rPr>
          <w:fldChar w:fldCharType="begin"/>
        </w:r>
        <w:r w:rsidR="004D119E">
          <w:rPr>
            <w:webHidden/>
          </w:rPr>
          <w:instrText xml:space="preserve"> PAGEREF _Toc57986850 \h </w:instrText>
        </w:r>
        <w:r w:rsidR="004D119E">
          <w:rPr>
            <w:webHidden/>
          </w:rPr>
        </w:r>
        <w:r w:rsidR="004D119E">
          <w:rPr>
            <w:webHidden/>
          </w:rPr>
          <w:fldChar w:fldCharType="separate"/>
        </w:r>
        <w:r w:rsidR="004D119E">
          <w:rPr>
            <w:webHidden/>
          </w:rPr>
          <w:t>6</w:t>
        </w:r>
        <w:r w:rsidR="004D119E">
          <w:rPr>
            <w:webHidden/>
          </w:rPr>
          <w:fldChar w:fldCharType="end"/>
        </w:r>
      </w:hyperlink>
    </w:p>
    <w:p w14:paraId="1BFBC909" w14:textId="2CFFA044" w:rsidR="004D119E" w:rsidRDefault="00257D3F">
      <w:pPr>
        <w:pStyle w:val="TOC3"/>
        <w:rPr>
          <w:rFonts w:eastAsiaTheme="minorEastAsia"/>
          <w:b w:val="0"/>
          <w:bCs w:val="0"/>
          <w:color w:val="auto"/>
          <w:u w:val="none"/>
        </w:rPr>
      </w:pPr>
      <w:hyperlink w:anchor="_Toc57986851" w:history="1">
        <w:r w:rsidR="004D119E" w:rsidRPr="00CC5A96">
          <w:rPr>
            <w:rStyle w:val="Hyperlink"/>
          </w:rPr>
          <w:t>Pearson Accessibility Guidelines</w:t>
        </w:r>
        <w:r w:rsidR="004D119E">
          <w:rPr>
            <w:webHidden/>
          </w:rPr>
          <w:tab/>
        </w:r>
        <w:r w:rsidR="004D119E">
          <w:rPr>
            <w:webHidden/>
          </w:rPr>
          <w:fldChar w:fldCharType="begin"/>
        </w:r>
        <w:r w:rsidR="004D119E">
          <w:rPr>
            <w:webHidden/>
          </w:rPr>
          <w:instrText xml:space="preserve"> PAGEREF _Toc57986851 \h </w:instrText>
        </w:r>
        <w:r w:rsidR="004D119E">
          <w:rPr>
            <w:webHidden/>
          </w:rPr>
        </w:r>
        <w:r w:rsidR="004D119E">
          <w:rPr>
            <w:webHidden/>
          </w:rPr>
          <w:fldChar w:fldCharType="separate"/>
        </w:r>
        <w:r w:rsidR="004D119E">
          <w:rPr>
            <w:webHidden/>
          </w:rPr>
          <w:t>9</w:t>
        </w:r>
        <w:r w:rsidR="004D119E">
          <w:rPr>
            <w:webHidden/>
          </w:rPr>
          <w:fldChar w:fldCharType="end"/>
        </w:r>
      </w:hyperlink>
    </w:p>
    <w:p w14:paraId="255C1E56" w14:textId="37274871" w:rsidR="004D119E" w:rsidRDefault="00257D3F">
      <w:pPr>
        <w:pStyle w:val="TOC3"/>
        <w:rPr>
          <w:rFonts w:eastAsiaTheme="minorEastAsia"/>
          <w:b w:val="0"/>
          <w:bCs w:val="0"/>
          <w:color w:val="auto"/>
          <w:u w:val="none"/>
        </w:rPr>
      </w:pPr>
      <w:hyperlink w:anchor="_Toc57986852" w:history="1">
        <w:r w:rsidR="004D119E" w:rsidRPr="00CC5A96">
          <w:rPr>
            <w:rStyle w:val="Hyperlink"/>
          </w:rPr>
          <w:t>WCAG 2.1</w:t>
        </w:r>
        <w:r w:rsidR="004D119E">
          <w:rPr>
            <w:webHidden/>
          </w:rPr>
          <w:tab/>
        </w:r>
        <w:r w:rsidR="004D119E">
          <w:rPr>
            <w:webHidden/>
          </w:rPr>
          <w:fldChar w:fldCharType="begin"/>
        </w:r>
        <w:r w:rsidR="004D119E">
          <w:rPr>
            <w:webHidden/>
          </w:rPr>
          <w:instrText xml:space="preserve"> PAGEREF _Toc57986852 \h </w:instrText>
        </w:r>
        <w:r w:rsidR="004D119E">
          <w:rPr>
            <w:webHidden/>
          </w:rPr>
        </w:r>
        <w:r w:rsidR="004D119E">
          <w:rPr>
            <w:webHidden/>
          </w:rPr>
          <w:fldChar w:fldCharType="separate"/>
        </w:r>
        <w:r w:rsidR="004D119E">
          <w:rPr>
            <w:webHidden/>
          </w:rPr>
          <w:t>9</w:t>
        </w:r>
        <w:r w:rsidR="004D119E">
          <w:rPr>
            <w:webHidden/>
          </w:rPr>
          <w:fldChar w:fldCharType="end"/>
        </w:r>
      </w:hyperlink>
    </w:p>
    <w:p w14:paraId="5A048855" w14:textId="2621737D" w:rsidR="004D119E" w:rsidRDefault="00257D3F">
      <w:pPr>
        <w:pStyle w:val="TOC2"/>
        <w:rPr>
          <w:rFonts w:eastAsiaTheme="minorEastAsia"/>
          <w:color w:val="auto"/>
          <w:u w:val="none"/>
        </w:rPr>
      </w:pPr>
      <w:hyperlink w:anchor="_Toc57986853" w:history="1">
        <w:r w:rsidR="004D119E" w:rsidRPr="00CC5A96">
          <w:rPr>
            <w:rStyle w:val="Hyperlink"/>
            <w:b/>
          </w:rPr>
          <w:t>IMAGES</w:t>
        </w:r>
        <w:r w:rsidR="004D119E">
          <w:rPr>
            <w:webHidden/>
          </w:rPr>
          <w:tab/>
        </w:r>
        <w:r w:rsidR="004D119E">
          <w:rPr>
            <w:webHidden/>
          </w:rPr>
          <w:fldChar w:fldCharType="begin"/>
        </w:r>
        <w:r w:rsidR="004D119E">
          <w:rPr>
            <w:webHidden/>
          </w:rPr>
          <w:instrText xml:space="preserve"> PAGEREF _Toc57986853 \h </w:instrText>
        </w:r>
        <w:r w:rsidR="004D119E">
          <w:rPr>
            <w:webHidden/>
          </w:rPr>
        </w:r>
        <w:r w:rsidR="004D119E">
          <w:rPr>
            <w:webHidden/>
          </w:rPr>
          <w:fldChar w:fldCharType="separate"/>
        </w:r>
        <w:r w:rsidR="004D119E">
          <w:rPr>
            <w:webHidden/>
          </w:rPr>
          <w:t>12</w:t>
        </w:r>
        <w:r w:rsidR="004D119E">
          <w:rPr>
            <w:webHidden/>
          </w:rPr>
          <w:fldChar w:fldCharType="end"/>
        </w:r>
      </w:hyperlink>
    </w:p>
    <w:p w14:paraId="7AEEFC78" w14:textId="765100EE" w:rsidR="004D119E" w:rsidRDefault="00257D3F">
      <w:pPr>
        <w:pStyle w:val="TOC3"/>
        <w:rPr>
          <w:rFonts w:eastAsiaTheme="minorEastAsia"/>
          <w:b w:val="0"/>
          <w:bCs w:val="0"/>
          <w:color w:val="auto"/>
          <w:u w:val="none"/>
        </w:rPr>
      </w:pPr>
      <w:hyperlink w:anchor="_Toc57986854" w:history="1">
        <w:r w:rsidR="004D119E" w:rsidRPr="00CC5A96">
          <w:rPr>
            <w:rStyle w:val="Hyperlink"/>
          </w:rPr>
          <w:t>Types of Images</w:t>
        </w:r>
        <w:r w:rsidR="004D119E">
          <w:rPr>
            <w:webHidden/>
          </w:rPr>
          <w:tab/>
        </w:r>
        <w:r w:rsidR="004D119E">
          <w:rPr>
            <w:webHidden/>
          </w:rPr>
          <w:fldChar w:fldCharType="begin"/>
        </w:r>
        <w:r w:rsidR="004D119E">
          <w:rPr>
            <w:webHidden/>
          </w:rPr>
          <w:instrText xml:space="preserve"> PAGEREF _Toc57986854 \h </w:instrText>
        </w:r>
        <w:r w:rsidR="004D119E">
          <w:rPr>
            <w:webHidden/>
          </w:rPr>
        </w:r>
        <w:r w:rsidR="004D119E">
          <w:rPr>
            <w:webHidden/>
          </w:rPr>
          <w:fldChar w:fldCharType="separate"/>
        </w:r>
        <w:r w:rsidR="004D119E">
          <w:rPr>
            <w:webHidden/>
          </w:rPr>
          <w:t>12</w:t>
        </w:r>
        <w:r w:rsidR="004D119E">
          <w:rPr>
            <w:webHidden/>
          </w:rPr>
          <w:fldChar w:fldCharType="end"/>
        </w:r>
      </w:hyperlink>
    </w:p>
    <w:p w14:paraId="3D586E65" w14:textId="4E8DE857" w:rsidR="004D119E" w:rsidRDefault="00257D3F">
      <w:pPr>
        <w:pStyle w:val="TOC3"/>
        <w:rPr>
          <w:rFonts w:eastAsiaTheme="minorEastAsia"/>
          <w:b w:val="0"/>
          <w:bCs w:val="0"/>
          <w:color w:val="auto"/>
          <w:u w:val="none"/>
        </w:rPr>
      </w:pPr>
      <w:hyperlink w:anchor="_Toc57986855" w:history="1">
        <w:r w:rsidR="004D119E" w:rsidRPr="00CC5A96">
          <w:rPr>
            <w:rStyle w:val="Hyperlink"/>
          </w:rPr>
          <w:t>Alternate text for Images</w:t>
        </w:r>
        <w:r w:rsidR="004D119E">
          <w:rPr>
            <w:webHidden/>
          </w:rPr>
          <w:tab/>
        </w:r>
        <w:r w:rsidR="004D119E">
          <w:rPr>
            <w:webHidden/>
          </w:rPr>
          <w:fldChar w:fldCharType="begin"/>
        </w:r>
        <w:r w:rsidR="004D119E">
          <w:rPr>
            <w:webHidden/>
          </w:rPr>
          <w:instrText xml:space="preserve"> PAGEREF _Toc57986855 \h </w:instrText>
        </w:r>
        <w:r w:rsidR="004D119E">
          <w:rPr>
            <w:webHidden/>
          </w:rPr>
        </w:r>
        <w:r w:rsidR="004D119E">
          <w:rPr>
            <w:webHidden/>
          </w:rPr>
          <w:fldChar w:fldCharType="separate"/>
        </w:r>
        <w:r w:rsidR="004D119E">
          <w:rPr>
            <w:webHidden/>
          </w:rPr>
          <w:t>13</w:t>
        </w:r>
        <w:r w:rsidR="004D119E">
          <w:rPr>
            <w:webHidden/>
          </w:rPr>
          <w:fldChar w:fldCharType="end"/>
        </w:r>
      </w:hyperlink>
    </w:p>
    <w:p w14:paraId="048FFAA0" w14:textId="1E4A6832" w:rsidR="004D119E" w:rsidRDefault="00257D3F">
      <w:pPr>
        <w:pStyle w:val="TOC3"/>
        <w:rPr>
          <w:rFonts w:eastAsiaTheme="minorEastAsia"/>
          <w:b w:val="0"/>
          <w:bCs w:val="0"/>
          <w:color w:val="auto"/>
          <w:u w:val="none"/>
        </w:rPr>
      </w:pPr>
      <w:hyperlink w:anchor="_Toc57986856" w:history="1">
        <w:r w:rsidR="004D119E" w:rsidRPr="00CC5A96">
          <w:rPr>
            <w:rStyle w:val="Hyperlink"/>
          </w:rPr>
          <w:t>Informative Images</w:t>
        </w:r>
        <w:r w:rsidR="004D119E">
          <w:rPr>
            <w:webHidden/>
          </w:rPr>
          <w:tab/>
        </w:r>
        <w:r w:rsidR="004D119E">
          <w:rPr>
            <w:webHidden/>
          </w:rPr>
          <w:fldChar w:fldCharType="begin"/>
        </w:r>
        <w:r w:rsidR="004D119E">
          <w:rPr>
            <w:webHidden/>
          </w:rPr>
          <w:instrText xml:space="preserve"> PAGEREF _Toc57986856 \h </w:instrText>
        </w:r>
        <w:r w:rsidR="004D119E">
          <w:rPr>
            <w:webHidden/>
          </w:rPr>
        </w:r>
        <w:r w:rsidR="004D119E">
          <w:rPr>
            <w:webHidden/>
          </w:rPr>
          <w:fldChar w:fldCharType="separate"/>
        </w:r>
        <w:r w:rsidR="004D119E">
          <w:rPr>
            <w:webHidden/>
          </w:rPr>
          <w:t>13</w:t>
        </w:r>
        <w:r w:rsidR="004D119E">
          <w:rPr>
            <w:webHidden/>
          </w:rPr>
          <w:fldChar w:fldCharType="end"/>
        </w:r>
      </w:hyperlink>
    </w:p>
    <w:p w14:paraId="228E8F1D" w14:textId="240CE90E" w:rsidR="004D119E" w:rsidRDefault="00257D3F">
      <w:pPr>
        <w:pStyle w:val="TOC3"/>
        <w:rPr>
          <w:rFonts w:eastAsiaTheme="minorEastAsia"/>
          <w:b w:val="0"/>
          <w:bCs w:val="0"/>
          <w:color w:val="auto"/>
          <w:u w:val="none"/>
        </w:rPr>
      </w:pPr>
      <w:hyperlink w:anchor="_Toc57986857" w:history="1">
        <w:r w:rsidR="004D119E" w:rsidRPr="00CC5A96">
          <w:rPr>
            <w:rStyle w:val="Hyperlink"/>
          </w:rPr>
          <w:t>Decorative Images</w:t>
        </w:r>
        <w:r w:rsidR="004D119E">
          <w:rPr>
            <w:webHidden/>
          </w:rPr>
          <w:tab/>
        </w:r>
        <w:r w:rsidR="004D119E">
          <w:rPr>
            <w:webHidden/>
          </w:rPr>
          <w:fldChar w:fldCharType="begin"/>
        </w:r>
        <w:r w:rsidR="004D119E">
          <w:rPr>
            <w:webHidden/>
          </w:rPr>
          <w:instrText xml:space="preserve"> PAGEREF _Toc57986857 \h </w:instrText>
        </w:r>
        <w:r w:rsidR="004D119E">
          <w:rPr>
            <w:webHidden/>
          </w:rPr>
        </w:r>
        <w:r w:rsidR="004D119E">
          <w:rPr>
            <w:webHidden/>
          </w:rPr>
          <w:fldChar w:fldCharType="separate"/>
        </w:r>
        <w:r w:rsidR="004D119E">
          <w:rPr>
            <w:webHidden/>
          </w:rPr>
          <w:t>17</w:t>
        </w:r>
        <w:r w:rsidR="004D119E">
          <w:rPr>
            <w:webHidden/>
          </w:rPr>
          <w:fldChar w:fldCharType="end"/>
        </w:r>
      </w:hyperlink>
    </w:p>
    <w:p w14:paraId="52150DD9" w14:textId="519F0333" w:rsidR="004D119E" w:rsidRDefault="00257D3F">
      <w:pPr>
        <w:pStyle w:val="TOC3"/>
        <w:rPr>
          <w:rFonts w:eastAsiaTheme="minorEastAsia"/>
          <w:b w:val="0"/>
          <w:bCs w:val="0"/>
          <w:color w:val="auto"/>
          <w:u w:val="none"/>
        </w:rPr>
      </w:pPr>
      <w:hyperlink w:anchor="_Toc57986858" w:history="1">
        <w:r w:rsidR="004D119E" w:rsidRPr="00CC5A96">
          <w:rPr>
            <w:rStyle w:val="Hyperlink"/>
          </w:rPr>
          <w:t>Graphs, Charts and Diagrams</w:t>
        </w:r>
        <w:r w:rsidR="004D119E">
          <w:rPr>
            <w:webHidden/>
          </w:rPr>
          <w:tab/>
        </w:r>
        <w:r w:rsidR="004D119E">
          <w:rPr>
            <w:webHidden/>
          </w:rPr>
          <w:fldChar w:fldCharType="begin"/>
        </w:r>
        <w:r w:rsidR="004D119E">
          <w:rPr>
            <w:webHidden/>
          </w:rPr>
          <w:instrText xml:space="preserve"> PAGEREF _Toc57986858 \h </w:instrText>
        </w:r>
        <w:r w:rsidR="004D119E">
          <w:rPr>
            <w:webHidden/>
          </w:rPr>
        </w:r>
        <w:r w:rsidR="004D119E">
          <w:rPr>
            <w:webHidden/>
          </w:rPr>
          <w:fldChar w:fldCharType="separate"/>
        </w:r>
        <w:r w:rsidR="004D119E">
          <w:rPr>
            <w:webHidden/>
          </w:rPr>
          <w:t>19</w:t>
        </w:r>
        <w:r w:rsidR="004D119E">
          <w:rPr>
            <w:webHidden/>
          </w:rPr>
          <w:fldChar w:fldCharType="end"/>
        </w:r>
      </w:hyperlink>
    </w:p>
    <w:p w14:paraId="0CC10E29" w14:textId="733E507E" w:rsidR="004D119E" w:rsidRDefault="00257D3F">
      <w:pPr>
        <w:pStyle w:val="TOC3"/>
        <w:rPr>
          <w:rFonts w:eastAsiaTheme="minorEastAsia"/>
          <w:b w:val="0"/>
          <w:bCs w:val="0"/>
          <w:color w:val="auto"/>
          <w:u w:val="none"/>
        </w:rPr>
      </w:pPr>
      <w:hyperlink w:anchor="_Toc57986859" w:history="1">
        <w:r w:rsidR="004D119E" w:rsidRPr="00CC5A96">
          <w:rPr>
            <w:rStyle w:val="Hyperlink"/>
          </w:rPr>
          <w:t>Layered Images</w:t>
        </w:r>
        <w:r w:rsidR="004D119E">
          <w:rPr>
            <w:webHidden/>
          </w:rPr>
          <w:tab/>
        </w:r>
        <w:r w:rsidR="004D119E">
          <w:rPr>
            <w:webHidden/>
          </w:rPr>
          <w:fldChar w:fldCharType="begin"/>
        </w:r>
        <w:r w:rsidR="004D119E">
          <w:rPr>
            <w:webHidden/>
          </w:rPr>
          <w:instrText xml:space="preserve"> PAGEREF _Toc57986859 \h </w:instrText>
        </w:r>
        <w:r w:rsidR="004D119E">
          <w:rPr>
            <w:webHidden/>
          </w:rPr>
        </w:r>
        <w:r w:rsidR="004D119E">
          <w:rPr>
            <w:webHidden/>
          </w:rPr>
          <w:fldChar w:fldCharType="separate"/>
        </w:r>
        <w:r w:rsidR="004D119E">
          <w:rPr>
            <w:webHidden/>
          </w:rPr>
          <w:t>21</w:t>
        </w:r>
        <w:r w:rsidR="004D119E">
          <w:rPr>
            <w:webHidden/>
          </w:rPr>
          <w:fldChar w:fldCharType="end"/>
        </w:r>
      </w:hyperlink>
    </w:p>
    <w:p w14:paraId="6548E394" w14:textId="66E251A3" w:rsidR="004D119E" w:rsidRDefault="00257D3F">
      <w:pPr>
        <w:pStyle w:val="TOC3"/>
        <w:rPr>
          <w:rFonts w:eastAsiaTheme="minorEastAsia"/>
          <w:b w:val="0"/>
          <w:bCs w:val="0"/>
          <w:color w:val="auto"/>
          <w:u w:val="none"/>
        </w:rPr>
      </w:pPr>
      <w:hyperlink w:anchor="_Toc57986860" w:history="1">
        <w:r w:rsidR="004D119E" w:rsidRPr="00CC5A96">
          <w:rPr>
            <w:rStyle w:val="Hyperlink"/>
          </w:rPr>
          <w:t>Images of text</w:t>
        </w:r>
        <w:r w:rsidR="004D119E">
          <w:rPr>
            <w:webHidden/>
          </w:rPr>
          <w:tab/>
        </w:r>
        <w:r w:rsidR="004D119E">
          <w:rPr>
            <w:webHidden/>
          </w:rPr>
          <w:fldChar w:fldCharType="begin"/>
        </w:r>
        <w:r w:rsidR="004D119E">
          <w:rPr>
            <w:webHidden/>
          </w:rPr>
          <w:instrText xml:space="preserve"> PAGEREF _Toc57986860 \h </w:instrText>
        </w:r>
        <w:r w:rsidR="004D119E">
          <w:rPr>
            <w:webHidden/>
          </w:rPr>
        </w:r>
        <w:r w:rsidR="004D119E">
          <w:rPr>
            <w:webHidden/>
          </w:rPr>
          <w:fldChar w:fldCharType="separate"/>
        </w:r>
        <w:r w:rsidR="004D119E">
          <w:rPr>
            <w:webHidden/>
          </w:rPr>
          <w:t>24</w:t>
        </w:r>
        <w:r w:rsidR="004D119E">
          <w:rPr>
            <w:webHidden/>
          </w:rPr>
          <w:fldChar w:fldCharType="end"/>
        </w:r>
      </w:hyperlink>
    </w:p>
    <w:p w14:paraId="384F96CF" w14:textId="1803020F" w:rsidR="004D119E" w:rsidRDefault="00257D3F">
      <w:pPr>
        <w:pStyle w:val="TOC2"/>
        <w:rPr>
          <w:rFonts w:eastAsiaTheme="minorEastAsia"/>
          <w:color w:val="auto"/>
          <w:u w:val="none"/>
        </w:rPr>
      </w:pPr>
      <w:hyperlink w:anchor="_Toc57986861" w:history="1">
        <w:r w:rsidR="004D119E" w:rsidRPr="00CC5A96">
          <w:rPr>
            <w:rStyle w:val="Hyperlink"/>
            <w:b/>
            <w:bCs/>
          </w:rPr>
          <w:t>COLOR</w:t>
        </w:r>
        <w:r w:rsidR="004D119E">
          <w:rPr>
            <w:webHidden/>
          </w:rPr>
          <w:tab/>
        </w:r>
        <w:r w:rsidR="004D119E">
          <w:rPr>
            <w:webHidden/>
          </w:rPr>
          <w:fldChar w:fldCharType="begin"/>
        </w:r>
        <w:r w:rsidR="004D119E">
          <w:rPr>
            <w:webHidden/>
          </w:rPr>
          <w:instrText xml:space="preserve"> PAGEREF _Toc57986861 \h </w:instrText>
        </w:r>
        <w:r w:rsidR="004D119E">
          <w:rPr>
            <w:webHidden/>
          </w:rPr>
        </w:r>
        <w:r w:rsidR="004D119E">
          <w:rPr>
            <w:webHidden/>
          </w:rPr>
          <w:fldChar w:fldCharType="separate"/>
        </w:r>
        <w:r w:rsidR="004D119E">
          <w:rPr>
            <w:webHidden/>
          </w:rPr>
          <w:t>26</w:t>
        </w:r>
        <w:r w:rsidR="004D119E">
          <w:rPr>
            <w:webHidden/>
          </w:rPr>
          <w:fldChar w:fldCharType="end"/>
        </w:r>
      </w:hyperlink>
    </w:p>
    <w:p w14:paraId="60594835" w14:textId="18CC6AFD" w:rsidR="004D119E" w:rsidRDefault="00257D3F">
      <w:pPr>
        <w:pStyle w:val="TOC3"/>
        <w:rPr>
          <w:rFonts w:eastAsiaTheme="minorEastAsia"/>
          <w:b w:val="0"/>
          <w:bCs w:val="0"/>
          <w:color w:val="auto"/>
          <w:u w:val="none"/>
        </w:rPr>
      </w:pPr>
      <w:hyperlink w:anchor="_Toc57986862" w:history="1">
        <w:r w:rsidR="004D119E" w:rsidRPr="00CC5A96">
          <w:rPr>
            <w:rStyle w:val="Hyperlink"/>
          </w:rPr>
          <w:t>Use Color wisely</w:t>
        </w:r>
        <w:r w:rsidR="004D119E">
          <w:rPr>
            <w:webHidden/>
          </w:rPr>
          <w:tab/>
        </w:r>
        <w:r w:rsidR="004D119E">
          <w:rPr>
            <w:webHidden/>
          </w:rPr>
          <w:fldChar w:fldCharType="begin"/>
        </w:r>
        <w:r w:rsidR="004D119E">
          <w:rPr>
            <w:webHidden/>
          </w:rPr>
          <w:instrText xml:space="preserve"> PAGEREF _Toc57986862 \h </w:instrText>
        </w:r>
        <w:r w:rsidR="004D119E">
          <w:rPr>
            <w:webHidden/>
          </w:rPr>
        </w:r>
        <w:r w:rsidR="004D119E">
          <w:rPr>
            <w:webHidden/>
          </w:rPr>
          <w:fldChar w:fldCharType="separate"/>
        </w:r>
        <w:r w:rsidR="004D119E">
          <w:rPr>
            <w:webHidden/>
          </w:rPr>
          <w:t>27</w:t>
        </w:r>
        <w:r w:rsidR="004D119E">
          <w:rPr>
            <w:webHidden/>
          </w:rPr>
          <w:fldChar w:fldCharType="end"/>
        </w:r>
      </w:hyperlink>
    </w:p>
    <w:p w14:paraId="5C33FE41" w14:textId="2ECFFAC6" w:rsidR="004D119E" w:rsidRDefault="00257D3F">
      <w:pPr>
        <w:pStyle w:val="TOC3"/>
        <w:rPr>
          <w:rFonts w:eastAsiaTheme="minorEastAsia"/>
          <w:b w:val="0"/>
          <w:bCs w:val="0"/>
          <w:color w:val="auto"/>
          <w:u w:val="none"/>
        </w:rPr>
      </w:pPr>
      <w:hyperlink w:anchor="_Toc57986863" w:history="1">
        <w:r w:rsidR="004D119E" w:rsidRPr="00CC5A96">
          <w:rPr>
            <w:rStyle w:val="Hyperlink"/>
          </w:rPr>
          <w:t>Color Contrast</w:t>
        </w:r>
        <w:r w:rsidR="004D119E">
          <w:rPr>
            <w:webHidden/>
          </w:rPr>
          <w:tab/>
        </w:r>
        <w:r w:rsidR="004D119E">
          <w:rPr>
            <w:webHidden/>
          </w:rPr>
          <w:fldChar w:fldCharType="begin"/>
        </w:r>
        <w:r w:rsidR="004D119E">
          <w:rPr>
            <w:webHidden/>
          </w:rPr>
          <w:instrText xml:space="preserve"> PAGEREF _Toc57986863 \h </w:instrText>
        </w:r>
        <w:r w:rsidR="004D119E">
          <w:rPr>
            <w:webHidden/>
          </w:rPr>
        </w:r>
        <w:r w:rsidR="004D119E">
          <w:rPr>
            <w:webHidden/>
          </w:rPr>
          <w:fldChar w:fldCharType="separate"/>
        </w:r>
        <w:r w:rsidR="004D119E">
          <w:rPr>
            <w:webHidden/>
          </w:rPr>
          <w:t>29</w:t>
        </w:r>
        <w:r w:rsidR="004D119E">
          <w:rPr>
            <w:webHidden/>
          </w:rPr>
          <w:fldChar w:fldCharType="end"/>
        </w:r>
      </w:hyperlink>
    </w:p>
    <w:p w14:paraId="51ADFE1F" w14:textId="18E2082F" w:rsidR="004D119E" w:rsidRDefault="00257D3F">
      <w:pPr>
        <w:pStyle w:val="TOC3"/>
        <w:rPr>
          <w:rFonts w:eastAsiaTheme="minorEastAsia"/>
          <w:b w:val="0"/>
          <w:bCs w:val="0"/>
          <w:color w:val="auto"/>
          <w:u w:val="none"/>
        </w:rPr>
      </w:pPr>
      <w:hyperlink w:anchor="_Toc57986864" w:history="1">
        <w:r w:rsidR="004D119E" w:rsidRPr="00CC5A96">
          <w:rPr>
            <w:rStyle w:val="Hyperlink"/>
          </w:rPr>
          <w:t>Contrast for Text Content</w:t>
        </w:r>
        <w:r w:rsidR="004D119E">
          <w:rPr>
            <w:webHidden/>
          </w:rPr>
          <w:tab/>
        </w:r>
        <w:r w:rsidR="004D119E">
          <w:rPr>
            <w:webHidden/>
          </w:rPr>
          <w:fldChar w:fldCharType="begin"/>
        </w:r>
        <w:r w:rsidR="004D119E">
          <w:rPr>
            <w:webHidden/>
          </w:rPr>
          <w:instrText xml:space="preserve"> PAGEREF _Toc57986864 \h </w:instrText>
        </w:r>
        <w:r w:rsidR="004D119E">
          <w:rPr>
            <w:webHidden/>
          </w:rPr>
        </w:r>
        <w:r w:rsidR="004D119E">
          <w:rPr>
            <w:webHidden/>
          </w:rPr>
          <w:fldChar w:fldCharType="separate"/>
        </w:r>
        <w:r w:rsidR="004D119E">
          <w:rPr>
            <w:webHidden/>
          </w:rPr>
          <w:t>31</w:t>
        </w:r>
        <w:r w:rsidR="004D119E">
          <w:rPr>
            <w:webHidden/>
          </w:rPr>
          <w:fldChar w:fldCharType="end"/>
        </w:r>
      </w:hyperlink>
    </w:p>
    <w:p w14:paraId="1AFAC46E" w14:textId="2C5758A2" w:rsidR="004D119E" w:rsidRDefault="00257D3F">
      <w:pPr>
        <w:pStyle w:val="TOC3"/>
        <w:rPr>
          <w:rFonts w:eastAsiaTheme="minorEastAsia"/>
          <w:b w:val="0"/>
          <w:bCs w:val="0"/>
          <w:color w:val="auto"/>
          <w:u w:val="none"/>
        </w:rPr>
      </w:pPr>
      <w:hyperlink w:anchor="_Toc57986865" w:history="1">
        <w:r w:rsidR="004D119E" w:rsidRPr="00CC5A96">
          <w:rPr>
            <w:rStyle w:val="Hyperlink"/>
          </w:rPr>
          <w:t>Contrast for Non-Text Content</w:t>
        </w:r>
        <w:r w:rsidR="004D119E">
          <w:rPr>
            <w:webHidden/>
          </w:rPr>
          <w:tab/>
        </w:r>
        <w:r w:rsidR="004D119E">
          <w:rPr>
            <w:webHidden/>
          </w:rPr>
          <w:fldChar w:fldCharType="begin"/>
        </w:r>
        <w:r w:rsidR="004D119E">
          <w:rPr>
            <w:webHidden/>
          </w:rPr>
          <w:instrText xml:space="preserve"> PAGEREF _Toc57986865 \h </w:instrText>
        </w:r>
        <w:r w:rsidR="004D119E">
          <w:rPr>
            <w:webHidden/>
          </w:rPr>
        </w:r>
        <w:r w:rsidR="004D119E">
          <w:rPr>
            <w:webHidden/>
          </w:rPr>
          <w:fldChar w:fldCharType="separate"/>
        </w:r>
        <w:r w:rsidR="004D119E">
          <w:rPr>
            <w:webHidden/>
          </w:rPr>
          <w:t>34</w:t>
        </w:r>
        <w:r w:rsidR="004D119E">
          <w:rPr>
            <w:webHidden/>
          </w:rPr>
          <w:fldChar w:fldCharType="end"/>
        </w:r>
      </w:hyperlink>
    </w:p>
    <w:p w14:paraId="214E6949" w14:textId="1E95402B" w:rsidR="004D119E" w:rsidRDefault="00257D3F">
      <w:pPr>
        <w:pStyle w:val="TOC2"/>
        <w:rPr>
          <w:rFonts w:eastAsiaTheme="minorEastAsia"/>
          <w:color w:val="auto"/>
          <w:u w:val="none"/>
        </w:rPr>
      </w:pPr>
      <w:hyperlink w:anchor="_Toc57986866" w:history="1">
        <w:r w:rsidR="004D119E" w:rsidRPr="00CC5A96">
          <w:rPr>
            <w:rStyle w:val="Hyperlink"/>
            <w:b/>
          </w:rPr>
          <w:t>HEADINGS</w:t>
        </w:r>
        <w:r w:rsidR="004D119E">
          <w:rPr>
            <w:webHidden/>
          </w:rPr>
          <w:tab/>
        </w:r>
        <w:r w:rsidR="004D119E">
          <w:rPr>
            <w:webHidden/>
          </w:rPr>
          <w:fldChar w:fldCharType="begin"/>
        </w:r>
        <w:r w:rsidR="004D119E">
          <w:rPr>
            <w:webHidden/>
          </w:rPr>
          <w:instrText xml:space="preserve"> PAGEREF _Toc57986866 \h </w:instrText>
        </w:r>
        <w:r w:rsidR="004D119E">
          <w:rPr>
            <w:webHidden/>
          </w:rPr>
        </w:r>
        <w:r w:rsidR="004D119E">
          <w:rPr>
            <w:webHidden/>
          </w:rPr>
          <w:fldChar w:fldCharType="separate"/>
        </w:r>
        <w:r w:rsidR="004D119E">
          <w:rPr>
            <w:webHidden/>
          </w:rPr>
          <w:t>38</w:t>
        </w:r>
        <w:r w:rsidR="004D119E">
          <w:rPr>
            <w:webHidden/>
          </w:rPr>
          <w:fldChar w:fldCharType="end"/>
        </w:r>
      </w:hyperlink>
    </w:p>
    <w:p w14:paraId="5829C745" w14:textId="14A59E26" w:rsidR="004D119E" w:rsidRDefault="00257D3F">
      <w:pPr>
        <w:pStyle w:val="TOC3"/>
        <w:rPr>
          <w:rFonts w:eastAsiaTheme="minorEastAsia"/>
          <w:b w:val="0"/>
          <w:bCs w:val="0"/>
          <w:color w:val="auto"/>
          <w:u w:val="none"/>
        </w:rPr>
      </w:pPr>
      <w:hyperlink w:anchor="_Toc57986867" w:history="1">
        <w:r w:rsidR="004D119E" w:rsidRPr="00CC5A96">
          <w:rPr>
            <w:rStyle w:val="Hyperlink"/>
          </w:rPr>
          <w:t>Heading Structure</w:t>
        </w:r>
        <w:r w:rsidR="004D119E">
          <w:rPr>
            <w:webHidden/>
          </w:rPr>
          <w:tab/>
        </w:r>
        <w:r w:rsidR="004D119E">
          <w:rPr>
            <w:webHidden/>
          </w:rPr>
          <w:fldChar w:fldCharType="begin"/>
        </w:r>
        <w:r w:rsidR="004D119E">
          <w:rPr>
            <w:webHidden/>
          </w:rPr>
          <w:instrText xml:space="preserve"> PAGEREF _Toc57986867 \h </w:instrText>
        </w:r>
        <w:r w:rsidR="004D119E">
          <w:rPr>
            <w:webHidden/>
          </w:rPr>
        </w:r>
        <w:r w:rsidR="004D119E">
          <w:rPr>
            <w:webHidden/>
          </w:rPr>
          <w:fldChar w:fldCharType="separate"/>
        </w:r>
        <w:r w:rsidR="004D119E">
          <w:rPr>
            <w:webHidden/>
          </w:rPr>
          <w:t>38</w:t>
        </w:r>
        <w:r w:rsidR="004D119E">
          <w:rPr>
            <w:webHidden/>
          </w:rPr>
          <w:fldChar w:fldCharType="end"/>
        </w:r>
      </w:hyperlink>
    </w:p>
    <w:p w14:paraId="55CE9348" w14:textId="0E7E34FF" w:rsidR="004D119E" w:rsidRDefault="00257D3F">
      <w:pPr>
        <w:pStyle w:val="TOC3"/>
        <w:rPr>
          <w:rFonts w:eastAsiaTheme="minorEastAsia"/>
          <w:b w:val="0"/>
          <w:bCs w:val="0"/>
          <w:color w:val="auto"/>
          <w:u w:val="none"/>
        </w:rPr>
      </w:pPr>
      <w:hyperlink w:anchor="_Toc57986868" w:history="1">
        <w:r w:rsidR="004D119E" w:rsidRPr="00CC5A96">
          <w:rPr>
            <w:rStyle w:val="Hyperlink"/>
          </w:rPr>
          <w:t>Heading Text</w:t>
        </w:r>
        <w:r w:rsidR="004D119E">
          <w:rPr>
            <w:webHidden/>
          </w:rPr>
          <w:tab/>
        </w:r>
        <w:r w:rsidR="004D119E">
          <w:rPr>
            <w:webHidden/>
          </w:rPr>
          <w:fldChar w:fldCharType="begin"/>
        </w:r>
        <w:r w:rsidR="004D119E">
          <w:rPr>
            <w:webHidden/>
          </w:rPr>
          <w:instrText xml:space="preserve"> PAGEREF _Toc57986868 \h </w:instrText>
        </w:r>
        <w:r w:rsidR="004D119E">
          <w:rPr>
            <w:webHidden/>
          </w:rPr>
        </w:r>
        <w:r w:rsidR="004D119E">
          <w:rPr>
            <w:webHidden/>
          </w:rPr>
          <w:fldChar w:fldCharType="separate"/>
        </w:r>
        <w:r w:rsidR="004D119E">
          <w:rPr>
            <w:webHidden/>
          </w:rPr>
          <w:t>42</w:t>
        </w:r>
        <w:r w:rsidR="004D119E">
          <w:rPr>
            <w:webHidden/>
          </w:rPr>
          <w:fldChar w:fldCharType="end"/>
        </w:r>
      </w:hyperlink>
    </w:p>
    <w:p w14:paraId="70F51C9A" w14:textId="26AC2C2C" w:rsidR="004D119E" w:rsidRDefault="00257D3F">
      <w:pPr>
        <w:pStyle w:val="TOC2"/>
        <w:rPr>
          <w:rFonts w:eastAsiaTheme="minorEastAsia"/>
          <w:color w:val="auto"/>
          <w:u w:val="none"/>
        </w:rPr>
      </w:pPr>
      <w:hyperlink w:anchor="_Toc57986869" w:history="1">
        <w:r w:rsidR="004D119E" w:rsidRPr="00CC5A96">
          <w:rPr>
            <w:rStyle w:val="Hyperlink"/>
            <w:b/>
          </w:rPr>
          <w:t>LISTS</w:t>
        </w:r>
        <w:r w:rsidR="004D119E">
          <w:rPr>
            <w:webHidden/>
          </w:rPr>
          <w:tab/>
        </w:r>
        <w:r w:rsidR="004D119E">
          <w:rPr>
            <w:webHidden/>
          </w:rPr>
          <w:fldChar w:fldCharType="begin"/>
        </w:r>
        <w:r w:rsidR="004D119E">
          <w:rPr>
            <w:webHidden/>
          </w:rPr>
          <w:instrText xml:space="preserve"> PAGEREF _Toc57986869 \h </w:instrText>
        </w:r>
        <w:r w:rsidR="004D119E">
          <w:rPr>
            <w:webHidden/>
          </w:rPr>
        </w:r>
        <w:r w:rsidR="004D119E">
          <w:rPr>
            <w:webHidden/>
          </w:rPr>
          <w:fldChar w:fldCharType="separate"/>
        </w:r>
        <w:r w:rsidR="004D119E">
          <w:rPr>
            <w:webHidden/>
          </w:rPr>
          <w:t>45</w:t>
        </w:r>
        <w:r w:rsidR="004D119E">
          <w:rPr>
            <w:webHidden/>
          </w:rPr>
          <w:fldChar w:fldCharType="end"/>
        </w:r>
      </w:hyperlink>
    </w:p>
    <w:p w14:paraId="06572BEC" w14:textId="2FF107EE" w:rsidR="004D119E" w:rsidRDefault="00257D3F">
      <w:pPr>
        <w:pStyle w:val="TOC3"/>
        <w:rPr>
          <w:rFonts w:eastAsiaTheme="minorEastAsia"/>
          <w:b w:val="0"/>
          <w:bCs w:val="0"/>
          <w:color w:val="auto"/>
          <w:u w:val="none"/>
        </w:rPr>
      </w:pPr>
      <w:hyperlink w:anchor="_Toc57986870" w:history="1">
        <w:r w:rsidR="004D119E" w:rsidRPr="00CC5A96">
          <w:rPr>
            <w:rStyle w:val="Hyperlink"/>
          </w:rPr>
          <w:t>Ordered Lists</w:t>
        </w:r>
        <w:r w:rsidR="004D119E">
          <w:rPr>
            <w:webHidden/>
          </w:rPr>
          <w:tab/>
        </w:r>
        <w:r w:rsidR="004D119E">
          <w:rPr>
            <w:webHidden/>
          </w:rPr>
          <w:fldChar w:fldCharType="begin"/>
        </w:r>
        <w:r w:rsidR="004D119E">
          <w:rPr>
            <w:webHidden/>
          </w:rPr>
          <w:instrText xml:space="preserve"> PAGEREF _Toc57986870 \h </w:instrText>
        </w:r>
        <w:r w:rsidR="004D119E">
          <w:rPr>
            <w:webHidden/>
          </w:rPr>
        </w:r>
        <w:r w:rsidR="004D119E">
          <w:rPr>
            <w:webHidden/>
          </w:rPr>
          <w:fldChar w:fldCharType="separate"/>
        </w:r>
        <w:r w:rsidR="004D119E">
          <w:rPr>
            <w:webHidden/>
          </w:rPr>
          <w:t>45</w:t>
        </w:r>
        <w:r w:rsidR="004D119E">
          <w:rPr>
            <w:webHidden/>
          </w:rPr>
          <w:fldChar w:fldCharType="end"/>
        </w:r>
      </w:hyperlink>
    </w:p>
    <w:p w14:paraId="593CA678" w14:textId="4F7C4872" w:rsidR="004D119E" w:rsidRDefault="00257D3F">
      <w:pPr>
        <w:pStyle w:val="TOC3"/>
        <w:rPr>
          <w:rFonts w:eastAsiaTheme="minorEastAsia"/>
          <w:b w:val="0"/>
          <w:bCs w:val="0"/>
          <w:color w:val="auto"/>
          <w:u w:val="none"/>
        </w:rPr>
      </w:pPr>
      <w:hyperlink w:anchor="_Toc57986871" w:history="1">
        <w:r w:rsidR="004D119E" w:rsidRPr="00CC5A96">
          <w:rPr>
            <w:rStyle w:val="Hyperlink"/>
          </w:rPr>
          <w:t>Unordered Lists</w:t>
        </w:r>
        <w:r w:rsidR="004D119E">
          <w:rPr>
            <w:webHidden/>
          </w:rPr>
          <w:tab/>
        </w:r>
        <w:r w:rsidR="004D119E">
          <w:rPr>
            <w:webHidden/>
          </w:rPr>
          <w:fldChar w:fldCharType="begin"/>
        </w:r>
        <w:r w:rsidR="004D119E">
          <w:rPr>
            <w:webHidden/>
          </w:rPr>
          <w:instrText xml:space="preserve"> PAGEREF _Toc57986871 \h </w:instrText>
        </w:r>
        <w:r w:rsidR="004D119E">
          <w:rPr>
            <w:webHidden/>
          </w:rPr>
        </w:r>
        <w:r w:rsidR="004D119E">
          <w:rPr>
            <w:webHidden/>
          </w:rPr>
          <w:fldChar w:fldCharType="separate"/>
        </w:r>
        <w:r w:rsidR="004D119E">
          <w:rPr>
            <w:webHidden/>
          </w:rPr>
          <w:t>47</w:t>
        </w:r>
        <w:r w:rsidR="004D119E">
          <w:rPr>
            <w:webHidden/>
          </w:rPr>
          <w:fldChar w:fldCharType="end"/>
        </w:r>
      </w:hyperlink>
    </w:p>
    <w:p w14:paraId="06CB2A1B" w14:textId="43842E27" w:rsidR="004D119E" w:rsidRDefault="00257D3F">
      <w:pPr>
        <w:pStyle w:val="TOC3"/>
        <w:rPr>
          <w:rFonts w:eastAsiaTheme="minorEastAsia"/>
          <w:b w:val="0"/>
          <w:bCs w:val="0"/>
          <w:color w:val="auto"/>
          <w:u w:val="none"/>
        </w:rPr>
      </w:pPr>
      <w:hyperlink w:anchor="_Toc57986872" w:history="1">
        <w:r w:rsidR="004D119E" w:rsidRPr="00CC5A96">
          <w:rPr>
            <w:rStyle w:val="Hyperlink"/>
          </w:rPr>
          <w:t>Nested Lists</w:t>
        </w:r>
        <w:r w:rsidR="004D119E">
          <w:rPr>
            <w:webHidden/>
          </w:rPr>
          <w:tab/>
        </w:r>
        <w:r w:rsidR="004D119E">
          <w:rPr>
            <w:webHidden/>
          </w:rPr>
          <w:fldChar w:fldCharType="begin"/>
        </w:r>
        <w:r w:rsidR="004D119E">
          <w:rPr>
            <w:webHidden/>
          </w:rPr>
          <w:instrText xml:space="preserve"> PAGEREF _Toc57986872 \h </w:instrText>
        </w:r>
        <w:r w:rsidR="004D119E">
          <w:rPr>
            <w:webHidden/>
          </w:rPr>
        </w:r>
        <w:r w:rsidR="004D119E">
          <w:rPr>
            <w:webHidden/>
          </w:rPr>
          <w:fldChar w:fldCharType="separate"/>
        </w:r>
        <w:r w:rsidR="004D119E">
          <w:rPr>
            <w:webHidden/>
          </w:rPr>
          <w:t>50</w:t>
        </w:r>
        <w:r w:rsidR="004D119E">
          <w:rPr>
            <w:webHidden/>
          </w:rPr>
          <w:fldChar w:fldCharType="end"/>
        </w:r>
      </w:hyperlink>
    </w:p>
    <w:p w14:paraId="3B1AFF7D" w14:textId="5F14CC82" w:rsidR="004D119E" w:rsidRDefault="00257D3F">
      <w:pPr>
        <w:pStyle w:val="TOC2"/>
        <w:rPr>
          <w:rFonts w:eastAsiaTheme="minorEastAsia"/>
          <w:color w:val="auto"/>
          <w:u w:val="none"/>
        </w:rPr>
      </w:pPr>
      <w:hyperlink w:anchor="_Toc57986873" w:history="1">
        <w:r w:rsidR="004D119E" w:rsidRPr="00CC5A96">
          <w:rPr>
            <w:rStyle w:val="Hyperlink"/>
            <w:b/>
            <w:bCs/>
          </w:rPr>
          <w:t>TABLES</w:t>
        </w:r>
        <w:r w:rsidR="004D119E">
          <w:rPr>
            <w:webHidden/>
          </w:rPr>
          <w:tab/>
        </w:r>
        <w:r w:rsidR="004D119E">
          <w:rPr>
            <w:webHidden/>
          </w:rPr>
          <w:fldChar w:fldCharType="begin"/>
        </w:r>
        <w:r w:rsidR="004D119E">
          <w:rPr>
            <w:webHidden/>
          </w:rPr>
          <w:instrText xml:space="preserve"> PAGEREF _Toc57986873 \h </w:instrText>
        </w:r>
        <w:r w:rsidR="004D119E">
          <w:rPr>
            <w:webHidden/>
          </w:rPr>
        </w:r>
        <w:r w:rsidR="004D119E">
          <w:rPr>
            <w:webHidden/>
          </w:rPr>
          <w:fldChar w:fldCharType="separate"/>
        </w:r>
        <w:r w:rsidR="004D119E">
          <w:rPr>
            <w:webHidden/>
          </w:rPr>
          <w:t>53</w:t>
        </w:r>
        <w:r w:rsidR="004D119E">
          <w:rPr>
            <w:webHidden/>
          </w:rPr>
          <w:fldChar w:fldCharType="end"/>
        </w:r>
      </w:hyperlink>
    </w:p>
    <w:p w14:paraId="15C8224C" w14:textId="3C14F43F" w:rsidR="004D119E" w:rsidRDefault="00257D3F">
      <w:pPr>
        <w:pStyle w:val="TOC3"/>
        <w:rPr>
          <w:rFonts w:eastAsiaTheme="minorEastAsia"/>
          <w:b w:val="0"/>
          <w:bCs w:val="0"/>
          <w:color w:val="auto"/>
          <w:u w:val="none"/>
        </w:rPr>
      </w:pPr>
      <w:hyperlink w:anchor="_Toc57986874" w:history="1">
        <w:r w:rsidR="004D119E" w:rsidRPr="00CC5A96">
          <w:rPr>
            <w:rStyle w:val="Hyperlink"/>
          </w:rPr>
          <w:t>Layout Tables</w:t>
        </w:r>
        <w:r w:rsidR="004D119E">
          <w:rPr>
            <w:webHidden/>
          </w:rPr>
          <w:tab/>
        </w:r>
        <w:r w:rsidR="004D119E">
          <w:rPr>
            <w:webHidden/>
          </w:rPr>
          <w:fldChar w:fldCharType="begin"/>
        </w:r>
        <w:r w:rsidR="004D119E">
          <w:rPr>
            <w:webHidden/>
          </w:rPr>
          <w:instrText xml:space="preserve"> PAGEREF _Toc57986874 \h </w:instrText>
        </w:r>
        <w:r w:rsidR="004D119E">
          <w:rPr>
            <w:webHidden/>
          </w:rPr>
        </w:r>
        <w:r w:rsidR="004D119E">
          <w:rPr>
            <w:webHidden/>
          </w:rPr>
          <w:fldChar w:fldCharType="separate"/>
        </w:r>
        <w:r w:rsidR="004D119E">
          <w:rPr>
            <w:webHidden/>
          </w:rPr>
          <w:t>53</w:t>
        </w:r>
        <w:r w:rsidR="004D119E">
          <w:rPr>
            <w:webHidden/>
          </w:rPr>
          <w:fldChar w:fldCharType="end"/>
        </w:r>
      </w:hyperlink>
    </w:p>
    <w:p w14:paraId="39D886D1" w14:textId="722880BA" w:rsidR="004D119E" w:rsidRDefault="00257D3F">
      <w:pPr>
        <w:pStyle w:val="TOC3"/>
        <w:rPr>
          <w:rFonts w:eastAsiaTheme="minorEastAsia"/>
          <w:b w:val="0"/>
          <w:bCs w:val="0"/>
          <w:color w:val="auto"/>
          <w:u w:val="none"/>
        </w:rPr>
      </w:pPr>
      <w:hyperlink w:anchor="_Toc57986875" w:history="1">
        <w:r w:rsidR="004D119E" w:rsidRPr="00CC5A96">
          <w:rPr>
            <w:rStyle w:val="Hyperlink"/>
          </w:rPr>
          <w:t>Simple data Tables</w:t>
        </w:r>
        <w:r w:rsidR="004D119E">
          <w:rPr>
            <w:webHidden/>
          </w:rPr>
          <w:tab/>
        </w:r>
        <w:r w:rsidR="004D119E">
          <w:rPr>
            <w:webHidden/>
          </w:rPr>
          <w:fldChar w:fldCharType="begin"/>
        </w:r>
        <w:r w:rsidR="004D119E">
          <w:rPr>
            <w:webHidden/>
          </w:rPr>
          <w:instrText xml:space="preserve"> PAGEREF _Toc57986875 \h </w:instrText>
        </w:r>
        <w:r w:rsidR="004D119E">
          <w:rPr>
            <w:webHidden/>
          </w:rPr>
        </w:r>
        <w:r w:rsidR="004D119E">
          <w:rPr>
            <w:webHidden/>
          </w:rPr>
          <w:fldChar w:fldCharType="separate"/>
        </w:r>
        <w:r w:rsidR="004D119E">
          <w:rPr>
            <w:webHidden/>
          </w:rPr>
          <w:t>55</w:t>
        </w:r>
        <w:r w:rsidR="004D119E">
          <w:rPr>
            <w:webHidden/>
          </w:rPr>
          <w:fldChar w:fldCharType="end"/>
        </w:r>
      </w:hyperlink>
    </w:p>
    <w:p w14:paraId="42B8C529" w14:textId="5D1E17D6" w:rsidR="004D119E" w:rsidRDefault="00257D3F">
      <w:pPr>
        <w:pStyle w:val="TOC3"/>
        <w:rPr>
          <w:rFonts w:eastAsiaTheme="minorEastAsia"/>
          <w:b w:val="0"/>
          <w:bCs w:val="0"/>
          <w:color w:val="auto"/>
          <w:u w:val="none"/>
        </w:rPr>
      </w:pPr>
      <w:hyperlink w:anchor="_Toc57986876" w:history="1">
        <w:r w:rsidR="004D119E" w:rsidRPr="00CC5A96">
          <w:rPr>
            <w:rStyle w:val="Hyperlink"/>
          </w:rPr>
          <w:t>Complex data Tables</w:t>
        </w:r>
        <w:r w:rsidR="004D119E">
          <w:rPr>
            <w:webHidden/>
          </w:rPr>
          <w:tab/>
        </w:r>
        <w:r w:rsidR="004D119E">
          <w:rPr>
            <w:webHidden/>
          </w:rPr>
          <w:fldChar w:fldCharType="begin"/>
        </w:r>
        <w:r w:rsidR="004D119E">
          <w:rPr>
            <w:webHidden/>
          </w:rPr>
          <w:instrText xml:space="preserve"> PAGEREF _Toc57986876 \h </w:instrText>
        </w:r>
        <w:r w:rsidR="004D119E">
          <w:rPr>
            <w:webHidden/>
          </w:rPr>
        </w:r>
        <w:r w:rsidR="004D119E">
          <w:rPr>
            <w:webHidden/>
          </w:rPr>
          <w:fldChar w:fldCharType="separate"/>
        </w:r>
        <w:r w:rsidR="004D119E">
          <w:rPr>
            <w:webHidden/>
          </w:rPr>
          <w:t>58</w:t>
        </w:r>
        <w:r w:rsidR="004D119E">
          <w:rPr>
            <w:webHidden/>
          </w:rPr>
          <w:fldChar w:fldCharType="end"/>
        </w:r>
      </w:hyperlink>
    </w:p>
    <w:p w14:paraId="45708971" w14:textId="61363755" w:rsidR="004D119E" w:rsidRDefault="00257D3F">
      <w:pPr>
        <w:pStyle w:val="TOC2"/>
        <w:rPr>
          <w:rFonts w:eastAsiaTheme="minorEastAsia"/>
          <w:color w:val="auto"/>
          <w:u w:val="none"/>
        </w:rPr>
      </w:pPr>
      <w:hyperlink w:anchor="_Toc57986877" w:history="1">
        <w:r w:rsidR="004D119E" w:rsidRPr="00CC5A96">
          <w:rPr>
            <w:rStyle w:val="Hyperlink"/>
            <w:b/>
          </w:rPr>
          <w:t>TITLE, LANGUAGE AND CONTENT</w:t>
        </w:r>
        <w:r w:rsidR="004D119E">
          <w:rPr>
            <w:webHidden/>
          </w:rPr>
          <w:tab/>
        </w:r>
        <w:r w:rsidR="004D119E">
          <w:rPr>
            <w:webHidden/>
          </w:rPr>
          <w:fldChar w:fldCharType="begin"/>
        </w:r>
        <w:r w:rsidR="004D119E">
          <w:rPr>
            <w:webHidden/>
          </w:rPr>
          <w:instrText xml:space="preserve"> PAGEREF _Toc57986877 \h </w:instrText>
        </w:r>
        <w:r w:rsidR="004D119E">
          <w:rPr>
            <w:webHidden/>
          </w:rPr>
        </w:r>
        <w:r w:rsidR="004D119E">
          <w:rPr>
            <w:webHidden/>
          </w:rPr>
          <w:fldChar w:fldCharType="separate"/>
        </w:r>
        <w:r w:rsidR="004D119E">
          <w:rPr>
            <w:webHidden/>
          </w:rPr>
          <w:t>64</w:t>
        </w:r>
        <w:r w:rsidR="004D119E">
          <w:rPr>
            <w:webHidden/>
          </w:rPr>
          <w:fldChar w:fldCharType="end"/>
        </w:r>
      </w:hyperlink>
    </w:p>
    <w:p w14:paraId="09557BD6" w14:textId="7AC5DD30" w:rsidR="004D119E" w:rsidRDefault="00257D3F">
      <w:pPr>
        <w:pStyle w:val="TOC3"/>
        <w:rPr>
          <w:rFonts w:eastAsiaTheme="minorEastAsia"/>
          <w:b w:val="0"/>
          <w:bCs w:val="0"/>
          <w:color w:val="auto"/>
          <w:u w:val="none"/>
        </w:rPr>
      </w:pPr>
      <w:hyperlink w:anchor="_Toc57986878" w:history="1">
        <w:r w:rsidR="004D119E" w:rsidRPr="00CC5A96">
          <w:rPr>
            <w:rStyle w:val="Hyperlink"/>
          </w:rPr>
          <w:t>Descriptive file title</w:t>
        </w:r>
        <w:r w:rsidR="004D119E">
          <w:rPr>
            <w:webHidden/>
          </w:rPr>
          <w:tab/>
        </w:r>
        <w:r w:rsidR="004D119E">
          <w:rPr>
            <w:webHidden/>
          </w:rPr>
          <w:fldChar w:fldCharType="begin"/>
        </w:r>
        <w:r w:rsidR="004D119E">
          <w:rPr>
            <w:webHidden/>
          </w:rPr>
          <w:instrText xml:space="preserve"> PAGEREF _Toc57986878 \h </w:instrText>
        </w:r>
        <w:r w:rsidR="004D119E">
          <w:rPr>
            <w:webHidden/>
          </w:rPr>
        </w:r>
        <w:r w:rsidR="004D119E">
          <w:rPr>
            <w:webHidden/>
          </w:rPr>
          <w:fldChar w:fldCharType="separate"/>
        </w:r>
        <w:r w:rsidR="004D119E">
          <w:rPr>
            <w:webHidden/>
          </w:rPr>
          <w:t>64</w:t>
        </w:r>
        <w:r w:rsidR="004D119E">
          <w:rPr>
            <w:webHidden/>
          </w:rPr>
          <w:fldChar w:fldCharType="end"/>
        </w:r>
      </w:hyperlink>
    </w:p>
    <w:p w14:paraId="2F7C74AB" w14:textId="682AE66C" w:rsidR="004D119E" w:rsidRDefault="00257D3F">
      <w:pPr>
        <w:pStyle w:val="TOC3"/>
        <w:rPr>
          <w:rFonts w:eastAsiaTheme="minorEastAsia"/>
          <w:b w:val="0"/>
          <w:bCs w:val="0"/>
          <w:color w:val="auto"/>
          <w:u w:val="none"/>
        </w:rPr>
      </w:pPr>
      <w:hyperlink w:anchor="_Toc57986879" w:history="1">
        <w:r w:rsidR="004D119E" w:rsidRPr="00CC5A96">
          <w:rPr>
            <w:rStyle w:val="Hyperlink"/>
          </w:rPr>
          <w:t>Primary Language</w:t>
        </w:r>
        <w:r w:rsidR="004D119E">
          <w:rPr>
            <w:webHidden/>
          </w:rPr>
          <w:tab/>
        </w:r>
        <w:r w:rsidR="004D119E">
          <w:rPr>
            <w:webHidden/>
          </w:rPr>
          <w:fldChar w:fldCharType="begin"/>
        </w:r>
        <w:r w:rsidR="004D119E">
          <w:rPr>
            <w:webHidden/>
          </w:rPr>
          <w:instrText xml:space="preserve"> PAGEREF _Toc57986879 \h </w:instrText>
        </w:r>
        <w:r w:rsidR="004D119E">
          <w:rPr>
            <w:webHidden/>
          </w:rPr>
        </w:r>
        <w:r w:rsidR="004D119E">
          <w:rPr>
            <w:webHidden/>
          </w:rPr>
          <w:fldChar w:fldCharType="separate"/>
        </w:r>
        <w:r w:rsidR="004D119E">
          <w:rPr>
            <w:webHidden/>
          </w:rPr>
          <w:t>66</w:t>
        </w:r>
        <w:r w:rsidR="004D119E">
          <w:rPr>
            <w:webHidden/>
          </w:rPr>
          <w:fldChar w:fldCharType="end"/>
        </w:r>
      </w:hyperlink>
    </w:p>
    <w:p w14:paraId="5494993D" w14:textId="28423B3E" w:rsidR="004D119E" w:rsidRDefault="00257D3F">
      <w:pPr>
        <w:pStyle w:val="TOC3"/>
        <w:rPr>
          <w:rFonts w:eastAsiaTheme="minorEastAsia"/>
          <w:b w:val="0"/>
          <w:bCs w:val="0"/>
          <w:color w:val="auto"/>
          <w:u w:val="none"/>
        </w:rPr>
      </w:pPr>
      <w:hyperlink w:anchor="_Toc57986880" w:history="1">
        <w:r w:rsidR="004D119E" w:rsidRPr="00CC5A96">
          <w:rPr>
            <w:rStyle w:val="Hyperlink"/>
          </w:rPr>
          <w:t>Secondary Language</w:t>
        </w:r>
        <w:r w:rsidR="004D119E">
          <w:rPr>
            <w:webHidden/>
          </w:rPr>
          <w:tab/>
        </w:r>
        <w:r w:rsidR="004D119E">
          <w:rPr>
            <w:webHidden/>
          </w:rPr>
          <w:fldChar w:fldCharType="begin"/>
        </w:r>
        <w:r w:rsidR="004D119E">
          <w:rPr>
            <w:webHidden/>
          </w:rPr>
          <w:instrText xml:space="preserve"> PAGEREF _Toc57986880 \h </w:instrText>
        </w:r>
        <w:r w:rsidR="004D119E">
          <w:rPr>
            <w:webHidden/>
          </w:rPr>
        </w:r>
        <w:r w:rsidR="004D119E">
          <w:rPr>
            <w:webHidden/>
          </w:rPr>
          <w:fldChar w:fldCharType="separate"/>
        </w:r>
        <w:r w:rsidR="004D119E">
          <w:rPr>
            <w:webHidden/>
          </w:rPr>
          <w:t>69</w:t>
        </w:r>
        <w:r w:rsidR="004D119E">
          <w:rPr>
            <w:webHidden/>
          </w:rPr>
          <w:fldChar w:fldCharType="end"/>
        </w:r>
      </w:hyperlink>
    </w:p>
    <w:p w14:paraId="63C7A02F" w14:textId="09485CF7" w:rsidR="004D119E" w:rsidRDefault="00257D3F">
      <w:pPr>
        <w:pStyle w:val="TOC3"/>
        <w:rPr>
          <w:rFonts w:eastAsiaTheme="minorEastAsia"/>
          <w:b w:val="0"/>
          <w:bCs w:val="0"/>
          <w:color w:val="auto"/>
          <w:u w:val="none"/>
        </w:rPr>
      </w:pPr>
      <w:hyperlink w:anchor="_Toc57986881" w:history="1">
        <w:r w:rsidR="004D119E" w:rsidRPr="00CC5A96">
          <w:rPr>
            <w:rStyle w:val="Hyperlink"/>
          </w:rPr>
          <w:t>Abbreviations and Acronyms</w:t>
        </w:r>
        <w:r w:rsidR="004D119E">
          <w:rPr>
            <w:webHidden/>
          </w:rPr>
          <w:tab/>
        </w:r>
        <w:r w:rsidR="004D119E">
          <w:rPr>
            <w:webHidden/>
          </w:rPr>
          <w:fldChar w:fldCharType="begin"/>
        </w:r>
        <w:r w:rsidR="004D119E">
          <w:rPr>
            <w:webHidden/>
          </w:rPr>
          <w:instrText xml:space="preserve"> PAGEREF _Toc57986881 \h </w:instrText>
        </w:r>
        <w:r w:rsidR="004D119E">
          <w:rPr>
            <w:webHidden/>
          </w:rPr>
        </w:r>
        <w:r w:rsidR="004D119E">
          <w:rPr>
            <w:webHidden/>
          </w:rPr>
          <w:fldChar w:fldCharType="separate"/>
        </w:r>
        <w:r w:rsidR="004D119E">
          <w:rPr>
            <w:webHidden/>
          </w:rPr>
          <w:t>73</w:t>
        </w:r>
        <w:r w:rsidR="004D119E">
          <w:rPr>
            <w:webHidden/>
          </w:rPr>
          <w:fldChar w:fldCharType="end"/>
        </w:r>
      </w:hyperlink>
    </w:p>
    <w:p w14:paraId="7C5921E8" w14:textId="0C70B635" w:rsidR="004D119E" w:rsidRDefault="00257D3F">
      <w:pPr>
        <w:pStyle w:val="TOC2"/>
        <w:rPr>
          <w:rFonts w:eastAsiaTheme="minorEastAsia"/>
          <w:color w:val="auto"/>
          <w:u w:val="none"/>
        </w:rPr>
      </w:pPr>
      <w:hyperlink w:anchor="_Toc57986882" w:history="1">
        <w:r w:rsidR="004D119E" w:rsidRPr="00CC5A96">
          <w:rPr>
            <w:rStyle w:val="Hyperlink"/>
            <w:b/>
            <w:bCs/>
          </w:rPr>
          <w:t>STEM EQUATIONS</w:t>
        </w:r>
        <w:r w:rsidR="004D119E">
          <w:rPr>
            <w:webHidden/>
          </w:rPr>
          <w:tab/>
        </w:r>
        <w:r w:rsidR="004D119E">
          <w:rPr>
            <w:webHidden/>
          </w:rPr>
          <w:fldChar w:fldCharType="begin"/>
        </w:r>
        <w:r w:rsidR="004D119E">
          <w:rPr>
            <w:webHidden/>
          </w:rPr>
          <w:instrText xml:space="preserve"> PAGEREF _Toc57986882 \h </w:instrText>
        </w:r>
        <w:r w:rsidR="004D119E">
          <w:rPr>
            <w:webHidden/>
          </w:rPr>
        </w:r>
        <w:r w:rsidR="004D119E">
          <w:rPr>
            <w:webHidden/>
          </w:rPr>
          <w:fldChar w:fldCharType="separate"/>
        </w:r>
        <w:r w:rsidR="004D119E">
          <w:rPr>
            <w:webHidden/>
          </w:rPr>
          <w:t>76</w:t>
        </w:r>
        <w:r w:rsidR="004D119E">
          <w:rPr>
            <w:webHidden/>
          </w:rPr>
          <w:fldChar w:fldCharType="end"/>
        </w:r>
      </w:hyperlink>
    </w:p>
    <w:p w14:paraId="0276C4A2" w14:textId="078A7F61" w:rsidR="004D119E" w:rsidRDefault="00257D3F">
      <w:pPr>
        <w:pStyle w:val="TOC3"/>
        <w:rPr>
          <w:rFonts w:eastAsiaTheme="minorEastAsia"/>
          <w:b w:val="0"/>
          <w:bCs w:val="0"/>
          <w:color w:val="auto"/>
          <w:u w:val="none"/>
        </w:rPr>
      </w:pPr>
      <w:hyperlink w:anchor="_Toc57986883" w:history="1">
        <w:r w:rsidR="004D119E" w:rsidRPr="00CC5A96">
          <w:rPr>
            <w:rStyle w:val="Hyperlink"/>
          </w:rPr>
          <w:t>Alternate text for formula tags</w:t>
        </w:r>
        <w:r w:rsidR="004D119E">
          <w:rPr>
            <w:webHidden/>
          </w:rPr>
          <w:tab/>
        </w:r>
        <w:r w:rsidR="004D119E">
          <w:rPr>
            <w:webHidden/>
          </w:rPr>
          <w:fldChar w:fldCharType="begin"/>
        </w:r>
        <w:r w:rsidR="004D119E">
          <w:rPr>
            <w:webHidden/>
          </w:rPr>
          <w:instrText xml:space="preserve"> PAGEREF _Toc57986883 \h </w:instrText>
        </w:r>
        <w:r w:rsidR="004D119E">
          <w:rPr>
            <w:webHidden/>
          </w:rPr>
        </w:r>
        <w:r w:rsidR="004D119E">
          <w:rPr>
            <w:webHidden/>
          </w:rPr>
          <w:fldChar w:fldCharType="separate"/>
        </w:r>
        <w:r w:rsidR="004D119E">
          <w:rPr>
            <w:webHidden/>
          </w:rPr>
          <w:t>76</w:t>
        </w:r>
        <w:r w:rsidR="004D119E">
          <w:rPr>
            <w:webHidden/>
          </w:rPr>
          <w:fldChar w:fldCharType="end"/>
        </w:r>
      </w:hyperlink>
    </w:p>
    <w:p w14:paraId="21623E5D" w14:textId="324513EE" w:rsidR="004D119E" w:rsidRDefault="00257D3F">
      <w:pPr>
        <w:pStyle w:val="TOC2"/>
        <w:rPr>
          <w:rFonts w:eastAsiaTheme="minorEastAsia"/>
          <w:color w:val="auto"/>
          <w:u w:val="none"/>
        </w:rPr>
      </w:pPr>
      <w:hyperlink w:anchor="_Toc57986884" w:history="1">
        <w:r w:rsidR="004D119E" w:rsidRPr="00CC5A96">
          <w:rPr>
            <w:rStyle w:val="Hyperlink"/>
            <w:b/>
            <w:bCs/>
          </w:rPr>
          <w:t>READING AND TAGGING ORDER</w:t>
        </w:r>
        <w:r w:rsidR="004D119E">
          <w:rPr>
            <w:webHidden/>
          </w:rPr>
          <w:tab/>
        </w:r>
        <w:r w:rsidR="004D119E">
          <w:rPr>
            <w:webHidden/>
          </w:rPr>
          <w:fldChar w:fldCharType="begin"/>
        </w:r>
        <w:r w:rsidR="004D119E">
          <w:rPr>
            <w:webHidden/>
          </w:rPr>
          <w:instrText xml:space="preserve"> PAGEREF _Toc57986884 \h </w:instrText>
        </w:r>
        <w:r w:rsidR="004D119E">
          <w:rPr>
            <w:webHidden/>
          </w:rPr>
        </w:r>
        <w:r w:rsidR="004D119E">
          <w:rPr>
            <w:webHidden/>
          </w:rPr>
          <w:fldChar w:fldCharType="separate"/>
        </w:r>
        <w:r w:rsidR="004D119E">
          <w:rPr>
            <w:webHidden/>
          </w:rPr>
          <w:t>79</w:t>
        </w:r>
        <w:r w:rsidR="004D119E">
          <w:rPr>
            <w:webHidden/>
          </w:rPr>
          <w:fldChar w:fldCharType="end"/>
        </w:r>
      </w:hyperlink>
    </w:p>
    <w:p w14:paraId="50FF4283" w14:textId="663EAA0F" w:rsidR="004D119E" w:rsidRDefault="00257D3F">
      <w:pPr>
        <w:pStyle w:val="TOC3"/>
        <w:rPr>
          <w:rFonts w:eastAsiaTheme="minorEastAsia"/>
          <w:b w:val="0"/>
          <w:bCs w:val="0"/>
          <w:color w:val="auto"/>
          <w:u w:val="none"/>
        </w:rPr>
      </w:pPr>
      <w:hyperlink w:anchor="_Toc57986885" w:history="1">
        <w:r w:rsidR="004D119E" w:rsidRPr="00CC5A96">
          <w:rPr>
            <w:rStyle w:val="Hyperlink"/>
          </w:rPr>
          <w:t>Tag order</w:t>
        </w:r>
        <w:r w:rsidR="004D119E">
          <w:rPr>
            <w:webHidden/>
          </w:rPr>
          <w:tab/>
        </w:r>
        <w:r w:rsidR="004D119E">
          <w:rPr>
            <w:webHidden/>
          </w:rPr>
          <w:fldChar w:fldCharType="begin"/>
        </w:r>
        <w:r w:rsidR="004D119E">
          <w:rPr>
            <w:webHidden/>
          </w:rPr>
          <w:instrText xml:space="preserve"> PAGEREF _Toc57986885 \h </w:instrText>
        </w:r>
        <w:r w:rsidR="004D119E">
          <w:rPr>
            <w:webHidden/>
          </w:rPr>
        </w:r>
        <w:r w:rsidR="004D119E">
          <w:rPr>
            <w:webHidden/>
          </w:rPr>
          <w:fldChar w:fldCharType="separate"/>
        </w:r>
        <w:r w:rsidR="004D119E">
          <w:rPr>
            <w:webHidden/>
          </w:rPr>
          <w:t>79</w:t>
        </w:r>
        <w:r w:rsidR="004D119E">
          <w:rPr>
            <w:webHidden/>
          </w:rPr>
          <w:fldChar w:fldCharType="end"/>
        </w:r>
      </w:hyperlink>
    </w:p>
    <w:p w14:paraId="6BA78C6E" w14:textId="0DEEECFD" w:rsidR="004D119E" w:rsidRDefault="00257D3F">
      <w:pPr>
        <w:pStyle w:val="TOC3"/>
        <w:rPr>
          <w:rFonts w:eastAsiaTheme="minorEastAsia"/>
          <w:b w:val="0"/>
          <w:bCs w:val="0"/>
          <w:color w:val="auto"/>
          <w:u w:val="none"/>
        </w:rPr>
      </w:pPr>
      <w:hyperlink w:anchor="_Toc57986886" w:history="1">
        <w:r w:rsidR="004D119E" w:rsidRPr="00CC5A96">
          <w:rPr>
            <w:rStyle w:val="Hyperlink"/>
          </w:rPr>
          <w:t>Content Order</w:t>
        </w:r>
        <w:r w:rsidR="004D119E">
          <w:rPr>
            <w:webHidden/>
          </w:rPr>
          <w:tab/>
        </w:r>
        <w:r w:rsidR="004D119E">
          <w:rPr>
            <w:webHidden/>
          </w:rPr>
          <w:fldChar w:fldCharType="begin"/>
        </w:r>
        <w:r w:rsidR="004D119E">
          <w:rPr>
            <w:webHidden/>
          </w:rPr>
          <w:instrText xml:space="preserve"> PAGEREF _Toc57986886 \h </w:instrText>
        </w:r>
        <w:r w:rsidR="004D119E">
          <w:rPr>
            <w:webHidden/>
          </w:rPr>
        </w:r>
        <w:r w:rsidR="004D119E">
          <w:rPr>
            <w:webHidden/>
          </w:rPr>
          <w:fldChar w:fldCharType="separate"/>
        </w:r>
        <w:r w:rsidR="004D119E">
          <w:rPr>
            <w:webHidden/>
          </w:rPr>
          <w:t>82</w:t>
        </w:r>
        <w:r w:rsidR="004D119E">
          <w:rPr>
            <w:webHidden/>
          </w:rPr>
          <w:fldChar w:fldCharType="end"/>
        </w:r>
      </w:hyperlink>
    </w:p>
    <w:p w14:paraId="15C346EF" w14:textId="27496A0E" w:rsidR="004D119E" w:rsidRDefault="00257D3F">
      <w:pPr>
        <w:pStyle w:val="TOC2"/>
        <w:rPr>
          <w:rFonts w:eastAsiaTheme="minorEastAsia"/>
          <w:color w:val="auto"/>
          <w:u w:val="none"/>
        </w:rPr>
      </w:pPr>
      <w:hyperlink w:anchor="_Toc57986887" w:history="1">
        <w:r w:rsidR="004D119E" w:rsidRPr="00CC5A96">
          <w:rPr>
            <w:rStyle w:val="Hyperlink"/>
            <w:b/>
          </w:rPr>
          <w:t>LINKS</w:t>
        </w:r>
        <w:r w:rsidR="004D119E">
          <w:rPr>
            <w:webHidden/>
          </w:rPr>
          <w:tab/>
        </w:r>
        <w:r w:rsidR="004D119E">
          <w:rPr>
            <w:webHidden/>
          </w:rPr>
          <w:fldChar w:fldCharType="begin"/>
        </w:r>
        <w:r w:rsidR="004D119E">
          <w:rPr>
            <w:webHidden/>
          </w:rPr>
          <w:instrText xml:space="preserve"> PAGEREF _Toc57986887 \h </w:instrText>
        </w:r>
        <w:r w:rsidR="004D119E">
          <w:rPr>
            <w:webHidden/>
          </w:rPr>
        </w:r>
        <w:r w:rsidR="004D119E">
          <w:rPr>
            <w:webHidden/>
          </w:rPr>
          <w:fldChar w:fldCharType="separate"/>
        </w:r>
        <w:r w:rsidR="004D119E">
          <w:rPr>
            <w:webHidden/>
          </w:rPr>
          <w:t>85</w:t>
        </w:r>
        <w:r w:rsidR="004D119E">
          <w:rPr>
            <w:webHidden/>
          </w:rPr>
          <w:fldChar w:fldCharType="end"/>
        </w:r>
      </w:hyperlink>
    </w:p>
    <w:p w14:paraId="7F84F2BF" w14:textId="651E603E" w:rsidR="004D119E" w:rsidRDefault="00257D3F">
      <w:pPr>
        <w:pStyle w:val="TOC3"/>
        <w:rPr>
          <w:rFonts w:eastAsiaTheme="minorEastAsia"/>
          <w:b w:val="0"/>
          <w:bCs w:val="0"/>
          <w:color w:val="auto"/>
          <w:u w:val="none"/>
        </w:rPr>
      </w:pPr>
      <w:hyperlink w:anchor="_Toc57986888" w:history="1">
        <w:r w:rsidR="004D119E" w:rsidRPr="00CC5A96">
          <w:rPr>
            <w:rStyle w:val="Hyperlink"/>
          </w:rPr>
          <w:t>OBJR</w:t>
        </w:r>
        <w:r w:rsidR="004D119E">
          <w:rPr>
            <w:webHidden/>
          </w:rPr>
          <w:tab/>
        </w:r>
        <w:r w:rsidR="004D119E">
          <w:rPr>
            <w:webHidden/>
          </w:rPr>
          <w:fldChar w:fldCharType="begin"/>
        </w:r>
        <w:r w:rsidR="004D119E">
          <w:rPr>
            <w:webHidden/>
          </w:rPr>
          <w:instrText xml:space="preserve"> PAGEREF _Toc57986888 \h </w:instrText>
        </w:r>
        <w:r w:rsidR="004D119E">
          <w:rPr>
            <w:webHidden/>
          </w:rPr>
        </w:r>
        <w:r w:rsidR="004D119E">
          <w:rPr>
            <w:webHidden/>
          </w:rPr>
          <w:fldChar w:fldCharType="separate"/>
        </w:r>
        <w:r w:rsidR="004D119E">
          <w:rPr>
            <w:webHidden/>
          </w:rPr>
          <w:t>86</w:t>
        </w:r>
        <w:r w:rsidR="004D119E">
          <w:rPr>
            <w:webHidden/>
          </w:rPr>
          <w:fldChar w:fldCharType="end"/>
        </w:r>
      </w:hyperlink>
    </w:p>
    <w:p w14:paraId="2A6184DF" w14:textId="72C2EDA0" w:rsidR="004D119E" w:rsidRDefault="00257D3F">
      <w:pPr>
        <w:pStyle w:val="TOC3"/>
        <w:rPr>
          <w:rFonts w:eastAsiaTheme="minorEastAsia"/>
          <w:b w:val="0"/>
          <w:bCs w:val="0"/>
          <w:color w:val="auto"/>
          <w:u w:val="none"/>
        </w:rPr>
      </w:pPr>
      <w:hyperlink w:anchor="_Toc57986889" w:history="1">
        <w:r w:rsidR="004D119E" w:rsidRPr="00CC5A96">
          <w:rPr>
            <w:rStyle w:val="Hyperlink"/>
          </w:rPr>
          <w:t>Descriptive Link Text</w:t>
        </w:r>
        <w:r w:rsidR="004D119E">
          <w:rPr>
            <w:webHidden/>
          </w:rPr>
          <w:tab/>
        </w:r>
        <w:r w:rsidR="004D119E">
          <w:rPr>
            <w:webHidden/>
          </w:rPr>
          <w:fldChar w:fldCharType="begin"/>
        </w:r>
        <w:r w:rsidR="004D119E">
          <w:rPr>
            <w:webHidden/>
          </w:rPr>
          <w:instrText xml:space="preserve"> PAGEREF _Toc57986889 \h </w:instrText>
        </w:r>
        <w:r w:rsidR="004D119E">
          <w:rPr>
            <w:webHidden/>
          </w:rPr>
        </w:r>
        <w:r w:rsidR="004D119E">
          <w:rPr>
            <w:webHidden/>
          </w:rPr>
          <w:fldChar w:fldCharType="separate"/>
        </w:r>
        <w:r w:rsidR="004D119E">
          <w:rPr>
            <w:webHidden/>
          </w:rPr>
          <w:t>90</w:t>
        </w:r>
        <w:r w:rsidR="004D119E">
          <w:rPr>
            <w:webHidden/>
          </w:rPr>
          <w:fldChar w:fldCharType="end"/>
        </w:r>
      </w:hyperlink>
    </w:p>
    <w:p w14:paraId="7A331FAC" w14:textId="49F667E4" w:rsidR="004D119E" w:rsidRDefault="00257D3F">
      <w:pPr>
        <w:pStyle w:val="TOC3"/>
        <w:rPr>
          <w:rFonts w:eastAsiaTheme="minorEastAsia"/>
          <w:b w:val="0"/>
          <w:bCs w:val="0"/>
          <w:color w:val="auto"/>
          <w:u w:val="none"/>
        </w:rPr>
      </w:pPr>
      <w:hyperlink w:anchor="_Toc57986890" w:history="1">
        <w:r w:rsidR="004D119E" w:rsidRPr="00CC5A96">
          <w:rPr>
            <w:rStyle w:val="Hyperlink"/>
          </w:rPr>
          <w:t>TOC Links</w:t>
        </w:r>
        <w:r w:rsidR="004D119E">
          <w:rPr>
            <w:webHidden/>
          </w:rPr>
          <w:tab/>
        </w:r>
        <w:r w:rsidR="004D119E">
          <w:rPr>
            <w:webHidden/>
          </w:rPr>
          <w:fldChar w:fldCharType="begin"/>
        </w:r>
        <w:r w:rsidR="004D119E">
          <w:rPr>
            <w:webHidden/>
          </w:rPr>
          <w:instrText xml:space="preserve"> PAGEREF _Toc57986890 \h </w:instrText>
        </w:r>
        <w:r w:rsidR="004D119E">
          <w:rPr>
            <w:webHidden/>
          </w:rPr>
        </w:r>
        <w:r w:rsidR="004D119E">
          <w:rPr>
            <w:webHidden/>
          </w:rPr>
          <w:fldChar w:fldCharType="separate"/>
        </w:r>
        <w:r w:rsidR="004D119E">
          <w:rPr>
            <w:webHidden/>
          </w:rPr>
          <w:t>91</w:t>
        </w:r>
        <w:r w:rsidR="004D119E">
          <w:rPr>
            <w:webHidden/>
          </w:rPr>
          <w:fldChar w:fldCharType="end"/>
        </w:r>
      </w:hyperlink>
    </w:p>
    <w:p w14:paraId="16530053" w14:textId="2EB96638" w:rsidR="004D119E" w:rsidRDefault="00257D3F">
      <w:pPr>
        <w:pStyle w:val="TOC2"/>
        <w:rPr>
          <w:rFonts w:eastAsiaTheme="minorEastAsia"/>
          <w:color w:val="auto"/>
          <w:u w:val="none"/>
        </w:rPr>
      </w:pPr>
      <w:hyperlink w:anchor="_Toc57986891" w:history="1">
        <w:r w:rsidR="004D119E" w:rsidRPr="00CC5A96">
          <w:rPr>
            <w:rStyle w:val="Hyperlink"/>
            <w:b/>
            <w:bCs/>
          </w:rPr>
          <w:t>FOOTNOTES AND ENDNOTES</w:t>
        </w:r>
        <w:r w:rsidR="004D119E">
          <w:rPr>
            <w:webHidden/>
          </w:rPr>
          <w:tab/>
        </w:r>
        <w:r w:rsidR="004D119E">
          <w:rPr>
            <w:webHidden/>
          </w:rPr>
          <w:fldChar w:fldCharType="begin"/>
        </w:r>
        <w:r w:rsidR="004D119E">
          <w:rPr>
            <w:webHidden/>
          </w:rPr>
          <w:instrText xml:space="preserve"> PAGEREF _Toc57986891 \h </w:instrText>
        </w:r>
        <w:r w:rsidR="004D119E">
          <w:rPr>
            <w:webHidden/>
          </w:rPr>
        </w:r>
        <w:r w:rsidR="004D119E">
          <w:rPr>
            <w:webHidden/>
          </w:rPr>
          <w:fldChar w:fldCharType="separate"/>
        </w:r>
        <w:r w:rsidR="004D119E">
          <w:rPr>
            <w:webHidden/>
          </w:rPr>
          <w:t>95</w:t>
        </w:r>
        <w:r w:rsidR="004D119E">
          <w:rPr>
            <w:webHidden/>
          </w:rPr>
          <w:fldChar w:fldCharType="end"/>
        </w:r>
      </w:hyperlink>
    </w:p>
    <w:p w14:paraId="094026EE" w14:textId="3CC5FAFC" w:rsidR="004D119E" w:rsidRDefault="00257D3F">
      <w:pPr>
        <w:pStyle w:val="TOC3"/>
        <w:rPr>
          <w:rFonts w:eastAsiaTheme="minorEastAsia"/>
          <w:b w:val="0"/>
          <w:bCs w:val="0"/>
          <w:color w:val="auto"/>
          <w:u w:val="none"/>
        </w:rPr>
      </w:pPr>
      <w:hyperlink w:anchor="_Toc57986892" w:history="1">
        <w:r w:rsidR="004D119E" w:rsidRPr="00CC5A96">
          <w:rPr>
            <w:rStyle w:val="Hyperlink"/>
          </w:rPr>
          <w:t>Reference Tag</w:t>
        </w:r>
        <w:r w:rsidR="004D119E">
          <w:rPr>
            <w:webHidden/>
          </w:rPr>
          <w:tab/>
        </w:r>
        <w:r w:rsidR="004D119E">
          <w:rPr>
            <w:webHidden/>
          </w:rPr>
          <w:fldChar w:fldCharType="begin"/>
        </w:r>
        <w:r w:rsidR="004D119E">
          <w:rPr>
            <w:webHidden/>
          </w:rPr>
          <w:instrText xml:space="preserve"> PAGEREF _Toc57986892 \h </w:instrText>
        </w:r>
        <w:r w:rsidR="004D119E">
          <w:rPr>
            <w:webHidden/>
          </w:rPr>
        </w:r>
        <w:r w:rsidR="004D119E">
          <w:rPr>
            <w:webHidden/>
          </w:rPr>
          <w:fldChar w:fldCharType="separate"/>
        </w:r>
        <w:r w:rsidR="004D119E">
          <w:rPr>
            <w:webHidden/>
          </w:rPr>
          <w:t>95</w:t>
        </w:r>
        <w:r w:rsidR="004D119E">
          <w:rPr>
            <w:webHidden/>
          </w:rPr>
          <w:fldChar w:fldCharType="end"/>
        </w:r>
      </w:hyperlink>
    </w:p>
    <w:p w14:paraId="7D222377" w14:textId="191FF71C" w:rsidR="004D119E" w:rsidRDefault="00257D3F">
      <w:pPr>
        <w:pStyle w:val="TOC3"/>
        <w:rPr>
          <w:rFonts w:eastAsiaTheme="minorEastAsia"/>
          <w:b w:val="0"/>
          <w:bCs w:val="0"/>
          <w:color w:val="auto"/>
          <w:u w:val="none"/>
        </w:rPr>
      </w:pPr>
      <w:hyperlink w:anchor="_Toc57986893" w:history="1">
        <w:r w:rsidR="004D119E" w:rsidRPr="00CC5A96">
          <w:rPr>
            <w:rStyle w:val="Hyperlink"/>
          </w:rPr>
          <w:t>Note Tag</w:t>
        </w:r>
        <w:r w:rsidR="004D119E">
          <w:rPr>
            <w:webHidden/>
          </w:rPr>
          <w:tab/>
        </w:r>
        <w:r w:rsidR="004D119E">
          <w:rPr>
            <w:webHidden/>
          </w:rPr>
          <w:fldChar w:fldCharType="begin"/>
        </w:r>
        <w:r w:rsidR="004D119E">
          <w:rPr>
            <w:webHidden/>
          </w:rPr>
          <w:instrText xml:space="preserve"> PAGEREF _Toc57986893 \h </w:instrText>
        </w:r>
        <w:r w:rsidR="004D119E">
          <w:rPr>
            <w:webHidden/>
          </w:rPr>
        </w:r>
        <w:r w:rsidR="004D119E">
          <w:rPr>
            <w:webHidden/>
          </w:rPr>
          <w:fldChar w:fldCharType="separate"/>
        </w:r>
        <w:r w:rsidR="004D119E">
          <w:rPr>
            <w:webHidden/>
          </w:rPr>
          <w:t>98</w:t>
        </w:r>
        <w:r w:rsidR="004D119E">
          <w:rPr>
            <w:webHidden/>
          </w:rPr>
          <w:fldChar w:fldCharType="end"/>
        </w:r>
      </w:hyperlink>
    </w:p>
    <w:p w14:paraId="21B7967A" w14:textId="204D177F" w:rsidR="004D119E" w:rsidRDefault="00257D3F">
      <w:pPr>
        <w:pStyle w:val="TOC2"/>
        <w:rPr>
          <w:rFonts w:eastAsiaTheme="minorEastAsia"/>
          <w:color w:val="auto"/>
          <w:u w:val="none"/>
        </w:rPr>
      </w:pPr>
      <w:hyperlink w:anchor="_Toc57986894" w:history="1">
        <w:r w:rsidR="004D119E" w:rsidRPr="00CC5A96">
          <w:rPr>
            <w:rStyle w:val="Hyperlink"/>
            <w:b/>
            <w:bCs/>
          </w:rPr>
          <w:t>BOOKMARKS</w:t>
        </w:r>
        <w:r w:rsidR="004D119E">
          <w:rPr>
            <w:webHidden/>
          </w:rPr>
          <w:tab/>
        </w:r>
        <w:r w:rsidR="004D119E">
          <w:rPr>
            <w:webHidden/>
          </w:rPr>
          <w:fldChar w:fldCharType="begin"/>
        </w:r>
        <w:r w:rsidR="004D119E">
          <w:rPr>
            <w:webHidden/>
          </w:rPr>
          <w:instrText xml:space="preserve"> PAGEREF _Toc57986894 \h </w:instrText>
        </w:r>
        <w:r w:rsidR="004D119E">
          <w:rPr>
            <w:webHidden/>
          </w:rPr>
        </w:r>
        <w:r w:rsidR="004D119E">
          <w:rPr>
            <w:webHidden/>
          </w:rPr>
          <w:fldChar w:fldCharType="separate"/>
        </w:r>
        <w:r w:rsidR="004D119E">
          <w:rPr>
            <w:webHidden/>
          </w:rPr>
          <w:t>101</w:t>
        </w:r>
        <w:r w:rsidR="004D119E">
          <w:rPr>
            <w:webHidden/>
          </w:rPr>
          <w:fldChar w:fldCharType="end"/>
        </w:r>
      </w:hyperlink>
    </w:p>
    <w:p w14:paraId="1B147EBE" w14:textId="2D7D5612" w:rsidR="004D119E" w:rsidRDefault="00257D3F">
      <w:pPr>
        <w:pStyle w:val="TOC3"/>
        <w:rPr>
          <w:rFonts w:eastAsiaTheme="minorEastAsia"/>
          <w:b w:val="0"/>
          <w:bCs w:val="0"/>
          <w:color w:val="auto"/>
          <w:u w:val="none"/>
        </w:rPr>
      </w:pPr>
      <w:hyperlink w:anchor="_Toc57986895" w:history="1">
        <w:r w:rsidR="004D119E" w:rsidRPr="00CC5A96">
          <w:rPr>
            <w:rStyle w:val="Hyperlink"/>
          </w:rPr>
          <w:t>Define bookmarks based on headings</w:t>
        </w:r>
        <w:r w:rsidR="004D119E">
          <w:rPr>
            <w:webHidden/>
          </w:rPr>
          <w:tab/>
        </w:r>
        <w:r w:rsidR="004D119E">
          <w:rPr>
            <w:webHidden/>
          </w:rPr>
          <w:fldChar w:fldCharType="begin"/>
        </w:r>
        <w:r w:rsidR="004D119E">
          <w:rPr>
            <w:webHidden/>
          </w:rPr>
          <w:instrText xml:space="preserve"> PAGEREF _Toc57986895 \h </w:instrText>
        </w:r>
        <w:r w:rsidR="004D119E">
          <w:rPr>
            <w:webHidden/>
          </w:rPr>
        </w:r>
        <w:r w:rsidR="004D119E">
          <w:rPr>
            <w:webHidden/>
          </w:rPr>
          <w:fldChar w:fldCharType="separate"/>
        </w:r>
        <w:r w:rsidR="004D119E">
          <w:rPr>
            <w:webHidden/>
          </w:rPr>
          <w:t>101</w:t>
        </w:r>
        <w:r w:rsidR="004D119E">
          <w:rPr>
            <w:webHidden/>
          </w:rPr>
          <w:fldChar w:fldCharType="end"/>
        </w:r>
      </w:hyperlink>
    </w:p>
    <w:p w14:paraId="7C4F103E" w14:textId="49096506" w:rsidR="004D119E" w:rsidRDefault="00257D3F">
      <w:pPr>
        <w:pStyle w:val="TOC2"/>
        <w:rPr>
          <w:rFonts w:eastAsiaTheme="minorEastAsia"/>
          <w:color w:val="auto"/>
          <w:u w:val="none"/>
        </w:rPr>
      </w:pPr>
      <w:hyperlink w:anchor="_Toc57986896" w:history="1">
        <w:r w:rsidR="004D119E" w:rsidRPr="00CC5A96">
          <w:rPr>
            <w:rStyle w:val="Hyperlink"/>
            <w:b/>
            <w:bCs/>
          </w:rPr>
          <w:t>FORMS</w:t>
        </w:r>
        <w:r w:rsidR="004D119E">
          <w:rPr>
            <w:webHidden/>
          </w:rPr>
          <w:tab/>
        </w:r>
        <w:r w:rsidR="004D119E">
          <w:rPr>
            <w:webHidden/>
          </w:rPr>
          <w:fldChar w:fldCharType="begin"/>
        </w:r>
        <w:r w:rsidR="004D119E">
          <w:rPr>
            <w:webHidden/>
          </w:rPr>
          <w:instrText xml:space="preserve"> PAGEREF _Toc57986896 \h </w:instrText>
        </w:r>
        <w:r w:rsidR="004D119E">
          <w:rPr>
            <w:webHidden/>
          </w:rPr>
        </w:r>
        <w:r w:rsidR="004D119E">
          <w:rPr>
            <w:webHidden/>
          </w:rPr>
          <w:fldChar w:fldCharType="separate"/>
        </w:r>
        <w:r w:rsidR="004D119E">
          <w:rPr>
            <w:webHidden/>
          </w:rPr>
          <w:t>104</w:t>
        </w:r>
        <w:r w:rsidR="004D119E">
          <w:rPr>
            <w:webHidden/>
          </w:rPr>
          <w:fldChar w:fldCharType="end"/>
        </w:r>
      </w:hyperlink>
    </w:p>
    <w:p w14:paraId="002F16D5" w14:textId="3F6BF0C3" w:rsidR="004D119E" w:rsidRDefault="00257D3F">
      <w:pPr>
        <w:pStyle w:val="TOC3"/>
        <w:rPr>
          <w:rFonts w:eastAsiaTheme="minorEastAsia"/>
          <w:b w:val="0"/>
          <w:bCs w:val="0"/>
          <w:color w:val="auto"/>
          <w:u w:val="none"/>
        </w:rPr>
      </w:pPr>
      <w:hyperlink w:anchor="_Toc57986897" w:history="1">
        <w:r w:rsidR="004D119E" w:rsidRPr="00CC5A96">
          <w:rPr>
            <w:rStyle w:val="Hyperlink"/>
          </w:rPr>
          <w:t>Form field properties</w:t>
        </w:r>
        <w:r w:rsidR="004D119E">
          <w:rPr>
            <w:webHidden/>
          </w:rPr>
          <w:tab/>
        </w:r>
        <w:r w:rsidR="004D119E">
          <w:rPr>
            <w:webHidden/>
          </w:rPr>
          <w:fldChar w:fldCharType="begin"/>
        </w:r>
        <w:r w:rsidR="004D119E">
          <w:rPr>
            <w:webHidden/>
          </w:rPr>
          <w:instrText xml:space="preserve"> PAGEREF _Toc57986897 \h </w:instrText>
        </w:r>
        <w:r w:rsidR="004D119E">
          <w:rPr>
            <w:webHidden/>
          </w:rPr>
        </w:r>
        <w:r w:rsidR="004D119E">
          <w:rPr>
            <w:webHidden/>
          </w:rPr>
          <w:fldChar w:fldCharType="separate"/>
        </w:r>
        <w:r w:rsidR="004D119E">
          <w:rPr>
            <w:webHidden/>
          </w:rPr>
          <w:t>109</w:t>
        </w:r>
        <w:r w:rsidR="004D119E">
          <w:rPr>
            <w:webHidden/>
          </w:rPr>
          <w:fldChar w:fldCharType="end"/>
        </w:r>
      </w:hyperlink>
    </w:p>
    <w:p w14:paraId="298BAA0B" w14:textId="25767EF5" w:rsidR="004D119E" w:rsidRDefault="00257D3F">
      <w:pPr>
        <w:pStyle w:val="TOC3"/>
        <w:rPr>
          <w:rFonts w:eastAsiaTheme="minorEastAsia"/>
          <w:b w:val="0"/>
          <w:bCs w:val="0"/>
          <w:color w:val="auto"/>
          <w:u w:val="none"/>
        </w:rPr>
      </w:pPr>
      <w:hyperlink w:anchor="_Toc57986898" w:history="1">
        <w:r w:rsidR="004D119E" w:rsidRPr="00CC5A96">
          <w:rPr>
            <w:rStyle w:val="Hyperlink"/>
          </w:rPr>
          <w:t>Form Labels</w:t>
        </w:r>
        <w:r w:rsidR="004D119E">
          <w:rPr>
            <w:webHidden/>
          </w:rPr>
          <w:tab/>
        </w:r>
        <w:r w:rsidR="004D119E">
          <w:rPr>
            <w:webHidden/>
          </w:rPr>
          <w:fldChar w:fldCharType="begin"/>
        </w:r>
        <w:r w:rsidR="004D119E">
          <w:rPr>
            <w:webHidden/>
          </w:rPr>
          <w:instrText xml:space="preserve"> PAGEREF _Toc57986898 \h </w:instrText>
        </w:r>
        <w:r w:rsidR="004D119E">
          <w:rPr>
            <w:webHidden/>
          </w:rPr>
        </w:r>
        <w:r w:rsidR="004D119E">
          <w:rPr>
            <w:webHidden/>
          </w:rPr>
          <w:fldChar w:fldCharType="separate"/>
        </w:r>
        <w:r w:rsidR="004D119E">
          <w:rPr>
            <w:webHidden/>
          </w:rPr>
          <w:t>114</w:t>
        </w:r>
        <w:r w:rsidR="004D119E">
          <w:rPr>
            <w:webHidden/>
          </w:rPr>
          <w:fldChar w:fldCharType="end"/>
        </w:r>
      </w:hyperlink>
    </w:p>
    <w:p w14:paraId="6E073878" w14:textId="75B94BEC" w:rsidR="004D119E" w:rsidRDefault="00257D3F">
      <w:pPr>
        <w:pStyle w:val="TOC3"/>
        <w:rPr>
          <w:rFonts w:eastAsiaTheme="minorEastAsia"/>
          <w:b w:val="0"/>
          <w:bCs w:val="0"/>
          <w:color w:val="auto"/>
          <w:u w:val="none"/>
        </w:rPr>
      </w:pPr>
      <w:hyperlink w:anchor="_Toc57986899" w:history="1">
        <w:r w:rsidR="004D119E" w:rsidRPr="00CC5A96">
          <w:rPr>
            <w:rStyle w:val="Hyperlink"/>
          </w:rPr>
          <w:t>Grouping form fields</w:t>
        </w:r>
        <w:r w:rsidR="004D119E">
          <w:rPr>
            <w:webHidden/>
          </w:rPr>
          <w:tab/>
        </w:r>
        <w:r w:rsidR="004D119E">
          <w:rPr>
            <w:webHidden/>
          </w:rPr>
          <w:fldChar w:fldCharType="begin"/>
        </w:r>
        <w:r w:rsidR="004D119E">
          <w:rPr>
            <w:webHidden/>
          </w:rPr>
          <w:instrText xml:space="preserve"> PAGEREF _Toc57986899 \h </w:instrText>
        </w:r>
        <w:r w:rsidR="004D119E">
          <w:rPr>
            <w:webHidden/>
          </w:rPr>
        </w:r>
        <w:r w:rsidR="004D119E">
          <w:rPr>
            <w:webHidden/>
          </w:rPr>
          <w:fldChar w:fldCharType="separate"/>
        </w:r>
        <w:r w:rsidR="004D119E">
          <w:rPr>
            <w:webHidden/>
          </w:rPr>
          <w:t>117</w:t>
        </w:r>
        <w:r w:rsidR="004D119E">
          <w:rPr>
            <w:webHidden/>
          </w:rPr>
          <w:fldChar w:fldCharType="end"/>
        </w:r>
      </w:hyperlink>
    </w:p>
    <w:p w14:paraId="260E3EF8" w14:textId="4B9BBF98" w:rsidR="004D119E" w:rsidRDefault="00257D3F">
      <w:pPr>
        <w:pStyle w:val="TOC3"/>
        <w:rPr>
          <w:rFonts w:eastAsiaTheme="minorEastAsia"/>
          <w:b w:val="0"/>
          <w:bCs w:val="0"/>
          <w:color w:val="auto"/>
          <w:u w:val="none"/>
        </w:rPr>
      </w:pPr>
      <w:hyperlink w:anchor="_Toc57986900" w:history="1">
        <w:r w:rsidR="004D119E" w:rsidRPr="00CC5A96">
          <w:rPr>
            <w:rStyle w:val="Hyperlink"/>
          </w:rPr>
          <w:t>Form Validation</w:t>
        </w:r>
        <w:r w:rsidR="004D119E">
          <w:rPr>
            <w:webHidden/>
          </w:rPr>
          <w:tab/>
        </w:r>
        <w:r w:rsidR="004D119E">
          <w:rPr>
            <w:webHidden/>
          </w:rPr>
          <w:fldChar w:fldCharType="begin"/>
        </w:r>
        <w:r w:rsidR="004D119E">
          <w:rPr>
            <w:webHidden/>
          </w:rPr>
          <w:instrText xml:space="preserve"> PAGEREF _Toc57986900 \h </w:instrText>
        </w:r>
        <w:r w:rsidR="004D119E">
          <w:rPr>
            <w:webHidden/>
          </w:rPr>
        </w:r>
        <w:r w:rsidR="004D119E">
          <w:rPr>
            <w:webHidden/>
          </w:rPr>
          <w:fldChar w:fldCharType="separate"/>
        </w:r>
        <w:r w:rsidR="004D119E">
          <w:rPr>
            <w:webHidden/>
          </w:rPr>
          <w:t>119</w:t>
        </w:r>
        <w:r w:rsidR="004D119E">
          <w:rPr>
            <w:webHidden/>
          </w:rPr>
          <w:fldChar w:fldCharType="end"/>
        </w:r>
      </w:hyperlink>
    </w:p>
    <w:p w14:paraId="0B926ED0" w14:textId="755EF973" w:rsidR="004D119E" w:rsidRDefault="00257D3F">
      <w:pPr>
        <w:pStyle w:val="TOC3"/>
        <w:rPr>
          <w:rFonts w:eastAsiaTheme="minorEastAsia"/>
          <w:b w:val="0"/>
          <w:bCs w:val="0"/>
          <w:color w:val="auto"/>
          <w:u w:val="none"/>
        </w:rPr>
      </w:pPr>
      <w:hyperlink w:anchor="_Toc57986901" w:history="1">
        <w:r w:rsidR="004D119E" w:rsidRPr="00CC5A96">
          <w:rPr>
            <w:rStyle w:val="Hyperlink"/>
          </w:rPr>
          <w:t>Tabbing order</w:t>
        </w:r>
        <w:r w:rsidR="004D119E">
          <w:rPr>
            <w:webHidden/>
          </w:rPr>
          <w:tab/>
        </w:r>
        <w:r w:rsidR="004D119E">
          <w:rPr>
            <w:webHidden/>
          </w:rPr>
          <w:fldChar w:fldCharType="begin"/>
        </w:r>
        <w:r w:rsidR="004D119E">
          <w:rPr>
            <w:webHidden/>
          </w:rPr>
          <w:instrText xml:space="preserve"> PAGEREF _Toc57986901 \h </w:instrText>
        </w:r>
        <w:r w:rsidR="004D119E">
          <w:rPr>
            <w:webHidden/>
          </w:rPr>
        </w:r>
        <w:r w:rsidR="004D119E">
          <w:rPr>
            <w:webHidden/>
          </w:rPr>
          <w:fldChar w:fldCharType="separate"/>
        </w:r>
        <w:r w:rsidR="004D119E">
          <w:rPr>
            <w:webHidden/>
          </w:rPr>
          <w:t>122</w:t>
        </w:r>
        <w:r w:rsidR="004D119E">
          <w:rPr>
            <w:webHidden/>
          </w:rPr>
          <w:fldChar w:fldCharType="end"/>
        </w:r>
      </w:hyperlink>
    </w:p>
    <w:p w14:paraId="0BB1D651" w14:textId="73EA00F1" w:rsidR="004D119E" w:rsidRDefault="00257D3F">
      <w:pPr>
        <w:pStyle w:val="TOC2"/>
        <w:rPr>
          <w:rFonts w:eastAsiaTheme="minorEastAsia"/>
          <w:color w:val="auto"/>
          <w:u w:val="none"/>
        </w:rPr>
      </w:pPr>
      <w:hyperlink w:anchor="_Toc57986902" w:history="1">
        <w:r w:rsidR="004D119E" w:rsidRPr="00CC5A96">
          <w:rPr>
            <w:rStyle w:val="Hyperlink"/>
            <w:b/>
            <w:bCs/>
          </w:rPr>
          <w:t>SCANNED DOCUMENTS</w:t>
        </w:r>
        <w:r w:rsidR="004D119E">
          <w:rPr>
            <w:webHidden/>
          </w:rPr>
          <w:tab/>
        </w:r>
        <w:r w:rsidR="004D119E">
          <w:rPr>
            <w:webHidden/>
          </w:rPr>
          <w:fldChar w:fldCharType="begin"/>
        </w:r>
        <w:r w:rsidR="004D119E">
          <w:rPr>
            <w:webHidden/>
          </w:rPr>
          <w:instrText xml:space="preserve"> PAGEREF _Toc57986902 \h </w:instrText>
        </w:r>
        <w:r w:rsidR="004D119E">
          <w:rPr>
            <w:webHidden/>
          </w:rPr>
        </w:r>
        <w:r w:rsidR="004D119E">
          <w:rPr>
            <w:webHidden/>
          </w:rPr>
          <w:fldChar w:fldCharType="separate"/>
        </w:r>
        <w:r w:rsidR="004D119E">
          <w:rPr>
            <w:webHidden/>
          </w:rPr>
          <w:t>126</w:t>
        </w:r>
        <w:r w:rsidR="004D119E">
          <w:rPr>
            <w:webHidden/>
          </w:rPr>
          <w:fldChar w:fldCharType="end"/>
        </w:r>
      </w:hyperlink>
    </w:p>
    <w:p w14:paraId="4077901B" w14:textId="0B3E77C0" w:rsidR="004D119E" w:rsidRDefault="00257D3F">
      <w:pPr>
        <w:pStyle w:val="TOC2"/>
        <w:rPr>
          <w:rFonts w:eastAsiaTheme="minorEastAsia"/>
          <w:color w:val="auto"/>
          <w:u w:val="none"/>
        </w:rPr>
      </w:pPr>
      <w:hyperlink w:anchor="_Toc57986903" w:history="1">
        <w:r w:rsidR="004D119E" w:rsidRPr="00CC5A96">
          <w:rPr>
            <w:rStyle w:val="Hyperlink"/>
            <w:b/>
            <w:bCs/>
          </w:rPr>
          <w:t>TEST FOR ACCESSIBILITY</w:t>
        </w:r>
        <w:r w:rsidR="004D119E">
          <w:rPr>
            <w:webHidden/>
          </w:rPr>
          <w:tab/>
        </w:r>
        <w:r w:rsidR="004D119E">
          <w:rPr>
            <w:webHidden/>
          </w:rPr>
          <w:fldChar w:fldCharType="begin"/>
        </w:r>
        <w:r w:rsidR="004D119E">
          <w:rPr>
            <w:webHidden/>
          </w:rPr>
          <w:instrText xml:space="preserve"> PAGEREF _Toc57986903 \h </w:instrText>
        </w:r>
        <w:r w:rsidR="004D119E">
          <w:rPr>
            <w:webHidden/>
          </w:rPr>
        </w:r>
        <w:r w:rsidR="004D119E">
          <w:rPr>
            <w:webHidden/>
          </w:rPr>
          <w:fldChar w:fldCharType="separate"/>
        </w:r>
        <w:r w:rsidR="004D119E">
          <w:rPr>
            <w:webHidden/>
          </w:rPr>
          <w:t>131</w:t>
        </w:r>
        <w:r w:rsidR="004D119E">
          <w:rPr>
            <w:webHidden/>
          </w:rPr>
          <w:fldChar w:fldCharType="end"/>
        </w:r>
      </w:hyperlink>
    </w:p>
    <w:p w14:paraId="45E03BDE" w14:textId="6F6A3A2A" w:rsidR="004D119E" w:rsidRDefault="00257D3F">
      <w:pPr>
        <w:pStyle w:val="TOC3"/>
        <w:rPr>
          <w:rFonts w:eastAsiaTheme="minorEastAsia"/>
          <w:b w:val="0"/>
          <w:bCs w:val="0"/>
          <w:color w:val="auto"/>
          <w:u w:val="none"/>
        </w:rPr>
      </w:pPr>
      <w:hyperlink w:anchor="_Toc57986904" w:history="1">
        <w:r w:rsidR="004D119E" w:rsidRPr="00CC5A96">
          <w:rPr>
            <w:rStyle w:val="Hyperlink"/>
          </w:rPr>
          <w:t>Adobe Accessibility Checker</w:t>
        </w:r>
        <w:r w:rsidR="004D119E">
          <w:rPr>
            <w:webHidden/>
          </w:rPr>
          <w:tab/>
        </w:r>
        <w:r w:rsidR="004D119E">
          <w:rPr>
            <w:webHidden/>
          </w:rPr>
          <w:fldChar w:fldCharType="begin"/>
        </w:r>
        <w:r w:rsidR="004D119E">
          <w:rPr>
            <w:webHidden/>
          </w:rPr>
          <w:instrText xml:space="preserve"> PAGEREF _Toc57986904 \h </w:instrText>
        </w:r>
        <w:r w:rsidR="004D119E">
          <w:rPr>
            <w:webHidden/>
          </w:rPr>
        </w:r>
        <w:r w:rsidR="004D119E">
          <w:rPr>
            <w:webHidden/>
          </w:rPr>
          <w:fldChar w:fldCharType="separate"/>
        </w:r>
        <w:r w:rsidR="004D119E">
          <w:rPr>
            <w:webHidden/>
          </w:rPr>
          <w:t>131</w:t>
        </w:r>
        <w:r w:rsidR="004D119E">
          <w:rPr>
            <w:webHidden/>
          </w:rPr>
          <w:fldChar w:fldCharType="end"/>
        </w:r>
      </w:hyperlink>
    </w:p>
    <w:p w14:paraId="4665883E" w14:textId="7777298B" w:rsidR="004D119E" w:rsidRDefault="00257D3F">
      <w:pPr>
        <w:pStyle w:val="TOC3"/>
        <w:rPr>
          <w:rFonts w:eastAsiaTheme="minorEastAsia"/>
          <w:b w:val="0"/>
          <w:bCs w:val="0"/>
          <w:color w:val="auto"/>
          <w:u w:val="none"/>
        </w:rPr>
      </w:pPr>
      <w:hyperlink w:anchor="_Toc57986905" w:history="1">
        <w:r w:rsidR="004D119E" w:rsidRPr="00CC5A96">
          <w:rPr>
            <w:rStyle w:val="Hyperlink"/>
          </w:rPr>
          <w:t>PAC3 Accessibility Checker</w:t>
        </w:r>
        <w:r w:rsidR="004D119E">
          <w:rPr>
            <w:webHidden/>
          </w:rPr>
          <w:tab/>
        </w:r>
        <w:r w:rsidR="004D119E">
          <w:rPr>
            <w:webHidden/>
          </w:rPr>
          <w:fldChar w:fldCharType="begin"/>
        </w:r>
        <w:r w:rsidR="004D119E">
          <w:rPr>
            <w:webHidden/>
          </w:rPr>
          <w:instrText xml:space="preserve"> PAGEREF _Toc57986905 \h </w:instrText>
        </w:r>
        <w:r w:rsidR="004D119E">
          <w:rPr>
            <w:webHidden/>
          </w:rPr>
        </w:r>
        <w:r w:rsidR="004D119E">
          <w:rPr>
            <w:webHidden/>
          </w:rPr>
          <w:fldChar w:fldCharType="separate"/>
        </w:r>
        <w:r w:rsidR="004D119E">
          <w:rPr>
            <w:webHidden/>
          </w:rPr>
          <w:t>135</w:t>
        </w:r>
        <w:r w:rsidR="004D119E">
          <w:rPr>
            <w:webHidden/>
          </w:rPr>
          <w:fldChar w:fldCharType="end"/>
        </w:r>
      </w:hyperlink>
    </w:p>
    <w:p w14:paraId="40288F23" w14:textId="12ADD4EF" w:rsidR="004D119E" w:rsidRDefault="00257D3F">
      <w:pPr>
        <w:pStyle w:val="TOC2"/>
        <w:rPr>
          <w:rFonts w:eastAsiaTheme="minorEastAsia"/>
          <w:color w:val="auto"/>
          <w:u w:val="none"/>
        </w:rPr>
      </w:pPr>
      <w:hyperlink w:anchor="_Toc57986906" w:history="1">
        <w:r w:rsidR="004D119E" w:rsidRPr="00CC5A96">
          <w:rPr>
            <w:rStyle w:val="Hyperlink"/>
            <w:b/>
            <w:bCs/>
          </w:rPr>
          <w:t>APPENDIX</w:t>
        </w:r>
        <w:r w:rsidR="004D119E">
          <w:rPr>
            <w:webHidden/>
          </w:rPr>
          <w:tab/>
        </w:r>
        <w:r w:rsidR="004D119E">
          <w:rPr>
            <w:webHidden/>
          </w:rPr>
          <w:fldChar w:fldCharType="begin"/>
        </w:r>
        <w:r w:rsidR="004D119E">
          <w:rPr>
            <w:webHidden/>
          </w:rPr>
          <w:instrText xml:space="preserve"> PAGEREF _Toc57986906 \h </w:instrText>
        </w:r>
        <w:r w:rsidR="004D119E">
          <w:rPr>
            <w:webHidden/>
          </w:rPr>
        </w:r>
        <w:r w:rsidR="004D119E">
          <w:rPr>
            <w:webHidden/>
          </w:rPr>
          <w:fldChar w:fldCharType="separate"/>
        </w:r>
        <w:r w:rsidR="004D119E">
          <w:rPr>
            <w:webHidden/>
          </w:rPr>
          <w:t>143</w:t>
        </w:r>
        <w:r w:rsidR="004D119E">
          <w:rPr>
            <w:webHidden/>
          </w:rPr>
          <w:fldChar w:fldCharType="end"/>
        </w:r>
      </w:hyperlink>
    </w:p>
    <w:p w14:paraId="23D2CBF3" w14:textId="11B81AF7" w:rsidR="00987F6F" w:rsidRPr="00404557" w:rsidRDefault="007764A0" w:rsidP="005A5FA0">
      <w:pPr>
        <w:rPr>
          <w:b/>
          <w:bCs/>
          <w:color w:val="4472C4" w:themeColor="accent1"/>
          <w:u w:val="words"/>
        </w:rPr>
      </w:pPr>
      <w:r w:rsidRPr="00404557">
        <w:rPr>
          <w:b/>
          <w:bCs/>
          <w:color w:val="4472C4" w:themeColor="accent1"/>
          <w:u w:val="words"/>
        </w:rPr>
        <w:fldChar w:fldCharType="end"/>
      </w:r>
    </w:p>
    <w:p w14:paraId="002397F3" w14:textId="77777777" w:rsidR="00355CC7" w:rsidRDefault="00355CC7">
      <w:pPr>
        <w:rPr>
          <w:rFonts w:asciiTheme="majorHAnsi" w:eastAsiaTheme="majorEastAsia" w:hAnsiTheme="majorHAnsi" w:cstheme="majorBidi"/>
          <w:color w:val="2F5496" w:themeColor="accent1" w:themeShade="BF"/>
          <w:sz w:val="26"/>
          <w:szCs w:val="26"/>
        </w:rPr>
      </w:pPr>
      <w:r>
        <w:br w:type="page"/>
      </w:r>
    </w:p>
    <w:p w14:paraId="772B1D20" w14:textId="74F5788F" w:rsidR="00987F6F" w:rsidRPr="00E10810" w:rsidRDefault="00384514" w:rsidP="06F71DFA">
      <w:pPr>
        <w:pStyle w:val="Heading2"/>
        <w:rPr>
          <w:b/>
          <w:bCs/>
        </w:rPr>
      </w:pPr>
      <w:bookmarkStart w:id="8" w:name="_Toc57986845"/>
      <w:r w:rsidRPr="592ABA67">
        <w:rPr>
          <w:b/>
          <w:bCs/>
        </w:rPr>
        <w:t>I</w:t>
      </w:r>
      <w:r w:rsidR="00EE466D" w:rsidRPr="592ABA67">
        <w:rPr>
          <w:b/>
          <w:bCs/>
        </w:rPr>
        <w:t>NT</w:t>
      </w:r>
      <w:r w:rsidR="17138CA8" w:rsidRPr="592ABA67">
        <w:rPr>
          <w:b/>
          <w:bCs/>
        </w:rPr>
        <w:t>RODUCTIO</w:t>
      </w:r>
      <w:r w:rsidR="0226D237" w:rsidRPr="592ABA67">
        <w:rPr>
          <w:b/>
          <w:bCs/>
        </w:rPr>
        <w:t>N</w:t>
      </w:r>
      <w:bookmarkEnd w:id="8"/>
      <w:r w:rsidR="00133593">
        <w:rPr>
          <w:b/>
          <w:bCs/>
        </w:rPr>
        <w:t xml:space="preserve"> </w:t>
      </w:r>
    </w:p>
    <w:p w14:paraId="353436C6" w14:textId="77777777" w:rsidR="00112744" w:rsidRDefault="00112744" w:rsidP="00112744">
      <w:r>
        <w:t>Pearson is committed to accessibility and is taking all possible measures to make the online learning experience accessible for all learners. The PDF Accessibility Playbook was put together to provide content producers with the guidance required for creating accessible PDF documents and offer buyers courses that not only have web content that is accessible but also accessible PDF documents.</w:t>
      </w:r>
    </w:p>
    <w:p w14:paraId="2F261516" w14:textId="3A344B79" w:rsidR="00112744" w:rsidRDefault="00112744" w:rsidP="00112744">
      <w:r>
        <w:t xml:space="preserve">The playbook includes techniques for implementing accessibility across different PDF elements, such as headings, lists, images, tables, forms, etc. It identifies both techniques that must be adopted, and techniques that should be avoided, from an accessibility perspective. Along with the techniques, the playbook lists </w:t>
      </w:r>
      <w:r w:rsidR="00A04705">
        <w:t>tips,</w:t>
      </w:r>
      <w:r>
        <w:t xml:space="preserve"> and tricks for enhancing accessibility. </w:t>
      </w:r>
    </w:p>
    <w:p w14:paraId="6303A796" w14:textId="6ADEA71A" w:rsidR="00112744" w:rsidRDefault="00112744" w:rsidP="00112744">
      <w:r>
        <w:t xml:space="preserve">The playbook comprises of examples of different Pearson PDF documents and lists possible solutions to help the team implement accessibility. Not only will the playbook serve as a valuable reference, </w:t>
      </w:r>
      <w:proofErr w:type="gramStart"/>
      <w:r>
        <w:t>it</w:t>
      </w:r>
      <w:proofErr w:type="gramEnd"/>
      <w:r>
        <w:t xml:space="preserve"> can also equip the team to implement accessibility while designing and </w:t>
      </w:r>
      <w:r w:rsidR="008665C7">
        <w:t>authoring all</w:t>
      </w:r>
      <w:r>
        <w:t xml:space="preserve"> future Pearson PDF documents. </w:t>
      </w:r>
    </w:p>
    <w:p w14:paraId="1E4100FB" w14:textId="77777777" w:rsidR="00112744" w:rsidRDefault="00112744" w:rsidP="00112744">
      <w:pPr>
        <w:pStyle w:val="Heading3"/>
        <w:rPr>
          <w:b/>
          <w:bCs/>
        </w:rPr>
      </w:pPr>
      <w:bookmarkStart w:id="9" w:name="_Toc52289363"/>
      <w:bookmarkStart w:id="10" w:name="_Toc52291019"/>
      <w:bookmarkStart w:id="11" w:name="_Toc57986846"/>
      <w:r>
        <w:rPr>
          <w:b/>
          <w:bCs/>
        </w:rPr>
        <w:t>Intended Audience</w:t>
      </w:r>
      <w:bookmarkEnd w:id="9"/>
      <w:bookmarkEnd w:id="10"/>
      <w:bookmarkEnd w:id="11"/>
      <w:r>
        <w:rPr>
          <w:b/>
          <w:bCs/>
        </w:rPr>
        <w:t xml:space="preserve"> </w:t>
      </w:r>
    </w:p>
    <w:p w14:paraId="7E615AE9" w14:textId="53469A5D" w:rsidR="00112744" w:rsidRDefault="00112744" w:rsidP="00112744">
      <w:r>
        <w:t xml:space="preserve">The PDF Accessibility Playbook is intended for the entire technical team that works to </w:t>
      </w:r>
      <w:r w:rsidR="008665C7">
        <w:t>author,</w:t>
      </w:r>
      <w:r>
        <w:t xml:space="preserve"> as well as maintain, Pearson’s PDF documents. Team members include: </w:t>
      </w:r>
    </w:p>
    <w:p w14:paraId="77E98FBB" w14:textId="77777777" w:rsidR="00112744" w:rsidRDefault="00112744" w:rsidP="00276102">
      <w:pPr>
        <w:pStyle w:val="ListParagraph"/>
        <w:numPr>
          <w:ilvl w:val="0"/>
          <w:numId w:val="38"/>
        </w:numPr>
      </w:pPr>
      <w:r>
        <w:t>UI designers</w:t>
      </w:r>
    </w:p>
    <w:p w14:paraId="563BF923" w14:textId="77777777" w:rsidR="00112744" w:rsidRDefault="00112744" w:rsidP="00276102">
      <w:pPr>
        <w:pStyle w:val="ListParagraph"/>
        <w:numPr>
          <w:ilvl w:val="0"/>
          <w:numId w:val="38"/>
        </w:numPr>
      </w:pPr>
      <w:r>
        <w:t>UX professionals</w:t>
      </w:r>
    </w:p>
    <w:p w14:paraId="1CB68967" w14:textId="77777777" w:rsidR="00E561C2" w:rsidRDefault="00B9161B" w:rsidP="00E561C2">
      <w:pPr>
        <w:pStyle w:val="ListParagraph"/>
        <w:numPr>
          <w:ilvl w:val="0"/>
          <w:numId w:val="38"/>
        </w:numPr>
      </w:pPr>
      <w:r>
        <w:t>Content Digitizer</w:t>
      </w:r>
    </w:p>
    <w:p w14:paraId="560C31D8" w14:textId="677C0AC8" w:rsidR="00E561C2" w:rsidRDefault="00112744" w:rsidP="00E561C2">
      <w:pPr>
        <w:pStyle w:val="ListParagraph"/>
        <w:numPr>
          <w:ilvl w:val="0"/>
          <w:numId w:val="38"/>
        </w:numPr>
      </w:pPr>
      <w:r>
        <w:t>Content writers</w:t>
      </w:r>
    </w:p>
    <w:p w14:paraId="4A1BDB2D" w14:textId="6594018B" w:rsidR="00112744" w:rsidRDefault="003B22E6" w:rsidP="005A666E">
      <w:pPr>
        <w:pStyle w:val="ListParagraph"/>
        <w:numPr>
          <w:ilvl w:val="0"/>
          <w:numId w:val="38"/>
        </w:numPr>
      </w:pPr>
      <w:r>
        <w:t>Courseware Quality Assurance (QA) teams</w:t>
      </w:r>
    </w:p>
    <w:p w14:paraId="29B4197A" w14:textId="77777777" w:rsidR="00112744" w:rsidRDefault="00112744" w:rsidP="00112744">
      <w:pPr>
        <w:pStyle w:val="Heading2"/>
        <w:rPr>
          <w:b/>
          <w:bCs/>
        </w:rPr>
      </w:pPr>
      <w:bookmarkStart w:id="12" w:name="_Toc52289364"/>
      <w:bookmarkStart w:id="13" w:name="_Toc52291020"/>
      <w:bookmarkStart w:id="14" w:name="_Toc57986847"/>
      <w:r>
        <w:rPr>
          <w:b/>
          <w:bCs/>
        </w:rPr>
        <w:t>INTRODUCTION TO ACCESSIBILITY</w:t>
      </w:r>
      <w:bookmarkEnd w:id="12"/>
      <w:bookmarkEnd w:id="13"/>
      <w:bookmarkEnd w:id="14"/>
    </w:p>
    <w:p w14:paraId="7D4225C6" w14:textId="77777777" w:rsidR="00112744" w:rsidRDefault="00112744" w:rsidP="00112744">
      <w:r>
        <w:t>Accessibility refers to making a product or service usable for as many people as possible. In the digital space, accessibility ensures that websites, applications, documents, online learning solutions etc. are usable for all users including those with disabilities. Often accessibility is viewed at something that is meant for people with disabilities. However, accessibility benefits each one of us in different situations.</w:t>
      </w:r>
    </w:p>
    <w:p w14:paraId="6DB00F91" w14:textId="77777777" w:rsidR="00112744" w:rsidRDefault="00112744" w:rsidP="00112744">
      <w:r>
        <w:t xml:space="preserve">Today digital accessibility has been adopted in most countries across the globe. To make accessibility happen, there are standards, guidelines and specifications that outline ways to make it a reality. Technologies include support for developing accessible solutions and the demand for accessible products is increasing by the day. </w:t>
      </w:r>
    </w:p>
    <w:p w14:paraId="16522A96" w14:textId="6E3F2E67" w:rsidR="00112744" w:rsidRDefault="00112744" w:rsidP="00112744">
      <w:r>
        <w:t xml:space="preserve">In simple terms, accessibility is ensuring that everyone can use a product or service irrespective of their abilities or situation of use. In physical space, we may refer to accessibility as providing ramps to allow people on a wheelchair to come in easily similarly in the case of digital accessibility it refers to making the online solutions available for all users including those using assistive technologies. </w:t>
      </w:r>
    </w:p>
    <w:p w14:paraId="7F19D6A3" w14:textId="57F3227C" w:rsidR="00112744" w:rsidRDefault="00112744" w:rsidP="00112744">
      <w:pPr>
        <w:pStyle w:val="Heading3"/>
        <w:rPr>
          <w:b/>
          <w:bCs/>
        </w:rPr>
      </w:pPr>
      <w:bookmarkStart w:id="15" w:name="_Toc49798640"/>
      <w:bookmarkStart w:id="16" w:name="_Toc52289365"/>
      <w:bookmarkStart w:id="17" w:name="_Toc52291021"/>
      <w:bookmarkStart w:id="18" w:name="_Toc57986848"/>
      <w:r>
        <w:rPr>
          <w:b/>
          <w:bCs/>
        </w:rPr>
        <w:t xml:space="preserve">What is </w:t>
      </w:r>
      <w:r w:rsidR="008665C7">
        <w:rPr>
          <w:b/>
          <w:bCs/>
        </w:rPr>
        <w:t>PDF Accessibility</w:t>
      </w:r>
      <w:r>
        <w:rPr>
          <w:b/>
          <w:bCs/>
        </w:rPr>
        <w:t>?</w:t>
      </w:r>
      <w:bookmarkEnd w:id="15"/>
      <w:bookmarkEnd w:id="16"/>
      <w:bookmarkEnd w:id="17"/>
      <w:bookmarkEnd w:id="18"/>
      <w:r>
        <w:rPr>
          <w:b/>
          <w:bCs/>
        </w:rPr>
        <w:t xml:space="preserve"> </w:t>
      </w:r>
    </w:p>
    <w:p w14:paraId="1D4C2DD1" w14:textId="0ABCCBD9" w:rsidR="00112744" w:rsidRDefault="00112744" w:rsidP="00112744">
      <w:r>
        <w:t xml:space="preserve">PDF accessibility is a practice where documents and </w:t>
      </w:r>
      <w:r w:rsidR="008665C7">
        <w:t>forms are</w:t>
      </w:r>
      <w:r>
        <w:t xml:space="preserve"> designed, authored, and maintained in a manner that people with disabilities can use them with accessibility features turned on as well as with assistive technologies. PDF accessibility makes it possible for people with disabilities to access the content, interact with the functionality, understand the content, and use the content with their assistive technology.</w:t>
      </w:r>
    </w:p>
    <w:p w14:paraId="0E86757C" w14:textId="3F9EE663" w:rsidR="00112744" w:rsidRDefault="00112744" w:rsidP="00112744">
      <w:r>
        <w:t xml:space="preserve">Accessible PDF </w:t>
      </w:r>
      <w:r w:rsidR="008665C7">
        <w:t>documents ensure</w:t>
      </w:r>
      <w:r>
        <w:t xml:space="preserve"> that learners with mobility disabilities can fill </w:t>
      </w:r>
      <w:r w:rsidR="005A666E">
        <w:t xml:space="preserve">out </w:t>
      </w:r>
      <w:r>
        <w:t xml:space="preserve">PDF forms without having to go through the hassle of waiting in long queues for submitting their assignments. Accessible PDF </w:t>
      </w:r>
      <w:r w:rsidR="008665C7">
        <w:t>documents makes</w:t>
      </w:r>
      <w:r>
        <w:t xml:space="preserve"> it possible for learners with hearing disabilities to listen to recorded lectures by following synchronized captions. Similarly, learners with visual impairments can perceive complex images by reading the alternate descriptions with their assistive technologies and those with learning disabilities can access the content with assistive technologies such as Text to Speech reading tools. </w:t>
      </w:r>
    </w:p>
    <w:p w14:paraId="5755BF42" w14:textId="77777777" w:rsidR="00112744" w:rsidRDefault="00112744" w:rsidP="00112744"/>
    <w:p w14:paraId="0F971D13" w14:textId="77777777" w:rsidR="00112744" w:rsidRDefault="00112744" w:rsidP="00112744">
      <w:pPr>
        <w:pStyle w:val="Heading3"/>
        <w:rPr>
          <w:b/>
        </w:rPr>
      </w:pPr>
      <w:bookmarkStart w:id="19" w:name="_Toc49798641"/>
      <w:bookmarkStart w:id="20" w:name="_Toc52289366"/>
      <w:bookmarkStart w:id="21" w:name="_Toc52291022"/>
      <w:bookmarkStart w:id="22" w:name="_Toc57986849"/>
      <w:r>
        <w:rPr>
          <w:b/>
        </w:rPr>
        <w:t xml:space="preserve">Need for </w:t>
      </w:r>
      <w:proofErr w:type="gramStart"/>
      <w:r>
        <w:rPr>
          <w:b/>
        </w:rPr>
        <w:t>Accessibility</w:t>
      </w:r>
      <w:bookmarkEnd w:id="19"/>
      <w:bookmarkEnd w:id="20"/>
      <w:bookmarkEnd w:id="21"/>
      <w:bookmarkEnd w:id="22"/>
      <w:proofErr w:type="gramEnd"/>
    </w:p>
    <w:p w14:paraId="33430A11" w14:textId="77777777" w:rsidR="00112744" w:rsidRDefault="00112744" w:rsidP="00112744">
      <w:r>
        <w:t xml:space="preserve">PDF documents are present online on almost every portal and this is no different when it comes to online learning.  Most of our daily digital activities from learning, banking, employment, healthcare, and government procedures involve access to PDF documents. Access to PDF content is therefore essential for all users including for those with disabilities. </w:t>
      </w:r>
    </w:p>
    <w:p w14:paraId="2DE5EF71" w14:textId="77777777" w:rsidR="00112744" w:rsidRDefault="00112744" w:rsidP="00112744">
      <w:r>
        <w:t>Some of the key benefits of digital accessibility that is applicable for PDF documents as well include:</w:t>
      </w:r>
    </w:p>
    <w:p w14:paraId="1BC0A4C0" w14:textId="77777777" w:rsidR="00112744" w:rsidRDefault="00112744" w:rsidP="00276102">
      <w:pPr>
        <w:pStyle w:val="ListParagraph"/>
        <w:numPr>
          <w:ilvl w:val="0"/>
          <w:numId w:val="38"/>
        </w:numPr>
      </w:pPr>
      <w:r>
        <w:t xml:space="preserve">Ensures access to essential online activities for all </w:t>
      </w:r>
      <w:proofErr w:type="gramStart"/>
      <w:r>
        <w:t>users</w:t>
      </w:r>
      <w:proofErr w:type="gramEnd"/>
    </w:p>
    <w:p w14:paraId="487D146B" w14:textId="77777777" w:rsidR="00112744" w:rsidRDefault="00112744" w:rsidP="00276102">
      <w:pPr>
        <w:pStyle w:val="ListParagraph"/>
        <w:numPr>
          <w:ilvl w:val="0"/>
          <w:numId w:val="38"/>
        </w:numPr>
      </w:pPr>
      <w:r>
        <w:t xml:space="preserve">Increase in customer </w:t>
      </w:r>
      <w:proofErr w:type="gramStart"/>
      <w:r>
        <w:t>base</w:t>
      </w:r>
      <w:proofErr w:type="gramEnd"/>
      <w:r>
        <w:t xml:space="preserve"> </w:t>
      </w:r>
    </w:p>
    <w:p w14:paraId="01852F55" w14:textId="77777777" w:rsidR="00112744" w:rsidRDefault="00112744" w:rsidP="00276102">
      <w:pPr>
        <w:pStyle w:val="ListParagraph"/>
        <w:numPr>
          <w:ilvl w:val="0"/>
          <w:numId w:val="38"/>
        </w:numPr>
      </w:pPr>
      <w:r>
        <w:t>Helps to conform with accessibility standards and guidelines.</w:t>
      </w:r>
    </w:p>
    <w:p w14:paraId="6D7576EA" w14:textId="77777777" w:rsidR="00112744" w:rsidRDefault="00112744" w:rsidP="00276102">
      <w:pPr>
        <w:pStyle w:val="ListParagraph"/>
        <w:numPr>
          <w:ilvl w:val="0"/>
          <w:numId w:val="38"/>
        </w:numPr>
      </w:pPr>
      <w:r>
        <w:t xml:space="preserve">Builds brand </w:t>
      </w:r>
      <w:proofErr w:type="gramStart"/>
      <w:r>
        <w:t>loyalty</w:t>
      </w:r>
      <w:proofErr w:type="gramEnd"/>
    </w:p>
    <w:p w14:paraId="4E5FE133" w14:textId="77777777" w:rsidR="00112744" w:rsidRDefault="00112744" w:rsidP="00276102">
      <w:pPr>
        <w:pStyle w:val="ListParagraph"/>
        <w:numPr>
          <w:ilvl w:val="0"/>
          <w:numId w:val="38"/>
        </w:numPr>
      </w:pPr>
      <w:r>
        <w:t xml:space="preserve">Drives innovation by making solutions that are accessible for wide range of </w:t>
      </w:r>
      <w:proofErr w:type="gramStart"/>
      <w:r>
        <w:t>users</w:t>
      </w:r>
      <w:proofErr w:type="gramEnd"/>
    </w:p>
    <w:p w14:paraId="4F4F4003" w14:textId="77777777" w:rsidR="00112744" w:rsidRDefault="00112744" w:rsidP="00276102">
      <w:pPr>
        <w:pStyle w:val="ListParagraph"/>
        <w:numPr>
          <w:ilvl w:val="0"/>
          <w:numId w:val="38"/>
        </w:numPr>
      </w:pPr>
      <w:r>
        <w:t xml:space="preserve">Adhere to legal </w:t>
      </w:r>
      <w:proofErr w:type="gramStart"/>
      <w:r>
        <w:t>requirements</w:t>
      </w:r>
      <w:proofErr w:type="gramEnd"/>
      <w:r>
        <w:t xml:space="preserve"> </w:t>
      </w:r>
    </w:p>
    <w:p w14:paraId="2E578ECE" w14:textId="77777777" w:rsidR="00112744" w:rsidRDefault="00112744" w:rsidP="00276102">
      <w:pPr>
        <w:pStyle w:val="ListParagraph"/>
        <w:numPr>
          <w:ilvl w:val="0"/>
          <w:numId w:val="38"/>
        </w:numPr>
      </w:pPr>
      <w:r>
        <w:t>Contribute towards building an inclusive society.</w:t>
      </w:r>
    </w:p>
    <w:p w14:paraId="700E34E6" w14:textId="77777777" w:rsidR="00112744" w:rsidRDefault="00112744" w:rsidP="00112744"/>
    <w:p w14:paraId="6C104101" w14:textId="49FC3434" w:rsidR="00112744" w:rsidRDefault="00112744" w:rsidP="00112744">
      <w:pPr>
        <w:pStyle w:val="Heading3"/>
        <w:rPr>
          <w:b/>
        </w:rPr>
      </w:pPr>
      <w:bookmarkStart w:id="23" w:name="_Toc49798642"/>
      <w:bookmarkStart w:id="24" w:name="_Toc52289367"/>
      <w:bookmarkStart w:id="25" w:name="_Toc52291023"/>
      <w:bookmarkStart w:id="26" w:name="_Toc57986850"/>
      <w:r>
        <w:rPr>
          <w:b/>
        </w:rPr>
        <w:t>How people with disabilities use PDF documents?</w:t>
      </w:r>
      <w:bookmarkEnd w:id="23"/>
      <w:bookmarkEnd w:id="24"/>
      <w:bookmarkEnd w:id="25"/>
      <w:bookmarkEnd w:id="26"/>
    </w:p>
    <w:p w14:paraId="717AA6BD" w14:textId="77777777" w:rsidR="00112744" w:rsidRDefault="00112744" w:rsidP="00112744">
      <w:r>
        <w:t xml:space="preserve">Ever thought how someone who cannot see will access diagrams explaining functions of different body parts? Or how someone who cannot listen will access a recorded video lecture explaining the solar system embedded in a PDF document? How someone with upper limb difficulties will complete their interactive assignments?  Technology acts as an enabler for people with disabilities and they can read </w:t>
      </w:r>
      <w:proofErr w:type="gramStart"/>
      <w:r>
        <w:t>text books</w:t>
      </w:r>
      <w:proofErr w:type="gramEnd"/>
      <w:r>
        <w:t xml:space="preserve">, submit their assignments, fill up their tax applications, read their utility bills and many more day to day activities available in PDF format. </w:t>
      </w:r>
    </w:p>
    <w:p w14:paraId="095B8F1C" w14:textId="77777777" w:rsidR="00112744" w:rsidRDefault="00112744" w:rsidP="00112744">
      <w:r>
        <w:t xml:space="preserve">Digital evolution has made life </w:t>
      </w:r>
      <w:proofErr w:type="gramStart"/>
      <w:r>
        <w:t>very easy</w:t>
      </w:r>
      <w:proofErr w:type="gramEnd"/>
      <w:r>
        <w:t xml:space="preserve"> for all of us and more so for people with disabilities as they can accomplish their tasks independently. People with disabilities use different assistive technologies to access the PDF documents either using a computer, tablet, or mobile device. </w:t>
      </w:r>
    </w:p>
    <w:p w14:paraId="188DCEC3" w14:textId="77777777" w:rsidR="00112744" w:rsidRDefault="00112744" w:rsidP="00112744">
      <w:r>
        <w:t>Let us learn about few of the assistive technologies used by people with disabilities to access PDF documents:</w:t>
      </w:r>
    </w:p>
    <w:p w14:paraId="1341BB0D" w14:textId="77777777" w:rsidR="00112744" w:rsidRDefault="00112744" w:rsidP="00112744">
      <w:pPr>
        <w:rPr>
          <w:b/>
        </w:rPr>
      </w:pPr>
      <w:r>
        <w:rPr>
          <w:b/>
        </w:rPr>
        <w:t>Visual Disabilities</w:t>
      </w:r>
    </w:p>
    <w:p w14:paraId="5BB19BA4" w14:textId="77777777" w:rsidR="00112744" w:rsidRDefault="00112744" w:rsidP="00276102">
      <w:pPr>
        <w:pStyle w:val="ListParagraph"/>
        <w:numPr>
          <w:ilvl w:val="0"/>
          <w:numId w:val="39"/>
        </w:numPr>
        <w:spacing w:line="254" w:lineRule="auto"/>
      </w:pPr>
      <w:r>
        <w:rPr>
          <w:b/>
        </w:rPr>
        <w:t>Screen readers:</w:t>
      </w:r>
      <w:r>
        <w:t xml:space="preserve"> reads out the information displayed in a PDF document for their users. Users can access the information by listening to the screen reader and using a keyboard to input the data or give commands. Screen readers rely on PDF tags to identify the information for their users. Screen readers also provide their users with option to access different PDF elements using different keystrokes. </w:t>
      </w:r>
    </w:p>
    <w:p w14:paraId="3B41043B" w14:textId="30D7F54A" w:rsidR="00112744" w:rsidRDefault="00112744" w:rsidP="00276102">
      <w:pPr>
        <w:pStyle w:val="ListParagraph"/>
        <w:numPr>
          <w:ilvl w:val="0"/>
          <w:numId w:val="39"/>
        </w:numPr>
        <w:spacing w:line="254" w:lineRule="auto"/>
      </w:pPr>
      <w:r>
        <w:rPr>
          <w:b/>
        </w:rPr>
        <w:t>Screen magnifiers:</w:t>
      </w:r>
      <w:r>
        <w:t xml:space="preserve"> enlarges the information displayed in a PDF document for their users. Users can access the information by either using a mouse or a keyboard. Since users access the information in an enlarged form, not all the information is visible on the screen. This requires users to scroll a lot to access the information.  </w:t>
      </w:r>
    </w:p>
    <w:p w14:paraId="484C2FFD" w14:textId="77777777" w:rsidR="00112744" w:rsidRDefault="00112744" w:rsidP="00276102">
      <w:pPr>
        <w:pStyle w:val="ListParagraph"/>
        <w:numPr>
          <w:ilvl w:val="0"/>
          <w:numId w:val="39"/>
        </w:numPr>
        <w:spacing w:line="254" w:lineRule="auto"/>
      </w:pPr>
      <w:r>
        <w:rPr>
          <w:b/>
        </w:rPr>
        <w:t>Refreshable Braille Displayers:</w:t>
      </w:r>
      <w:r>
        <w:t xml:space="preserve"> is a piece of hardware which can be attached to a computer, tablet, or mobile phone. It works in combination with a screen reader. The information read out by a screen reader is refreshed on the braille displayer and users can touch the braille pins and read the information. Users can read the information using the braille displayer whereas they can input the data using a keyboard. Refreshable braille displayers are used by blind and deaf-blind users.</w:t>
      </w:r>
    </w:p>
    <w:p w14:paraId="2DD9CD9C" w14:textId="77777777" w:rsidR="00112744" w:rsidRDefault="00112744" w:rsidP="00112744">
      <w:pPr>
        <w:rPr>
          <w:b/>
        </w:rPr>
      </w:pPr>
      <w:r>
        <w:rPr>
          <w:b/>
        </w:rPr>
        <w:t>Hearing Disabilities:</w:t>
      </w:r>
    </w:p>
    <w:p w14:paraId="17B1A534" w14:textId="67E9E79B" w:rsidR="00112744" w:rsidRDefault="00112744" w:rsidP="00276102">
      <w:pPr>
        <w:pStyle w:val="ListParagraph"/>
        <w:numPr>
          <w:ilvl w:val="0"/>
          <w:numId w:val="39"/>
        </w:numPr>
        <w:spacing w:line="254" w:lineRule="auto"/>
      </w:pPr>
      <w:r>
        <w:t xml:space="preserve">Synchronized captions help people with hearing disabilities access videos and text transcripts help them to access audio-only content with ease. They do not require any assistive technology as such to access the PDF content. </w:t>
      </w:r>
    </w:p>
    <w:p w14:paraId="151B72F7" w14:textId="77777777" w:rsidR="00112744" w:rsidRDefault="00112744" w:rsidP="00112744">
      <w:pPr>
        <w:rPr>
          <w:b/>
        </w:rPr>
      </w:pPr>
      <w:r>
        <w:rPr>
          <w:b/>
        </w:rPr>
        <w:t>Learning Disabilities:</w:t>
      </w:r>
    </w:p>
    <w:p w14:paraId="5916349D" w14:textId="77777777" w:rsidR="00112744" w:rsidRDefault="00112744" w:rsidP="00276102">
      <w:pPr>
        <w:pStyle w:val="ListParagraph"/>
        <w:numPr>
          <w:ilvl w:val="0"/>
          <w:numId w:val="39"/>
        </w:numPr>
        <w:spacing w:line="254" w:lineRule="auto"/>
      </w:pPr>
      <w:r>
        <w:rPr>
          <w:b/>
        </w:rPr>
        <w:t>Text to speech synthesizers (TTS):</w:t>
      </w:r>
      <w:r>
        <w:t xml:space="preserve"> reads out the text displayed on the screen as well as highlights the text. This helps users in understanding the information when it is read out to them. TTS software also provide users with options to view the information using different contrast themes. </w:t>
      </w:r>
    </w:p>
    <w:p w14:paraId="43ED3E6E" w14:textId="6A9F0853" w:rsidR="00112744" w:rsidRDefault="00112744" w:rsidP="00276102">
      <w:pPr>
        <w:pStyle w:val="ListParagraph"/>
        <w:numPr>
          <w:ilvl w:val="0"/>
          <w:numId w:val="39"/>
        </w:numPr>
        <w:spacing w:line="254" w:lineRule="auto"/>
      </w:pPr>
      <w:r>
        <w:rPr>
          <w:b/>
        </w:rPr>
        <w:t xml:space="preserve">Word prediction </w:t>
      </w:r>
      <w:proofErr w:type="gramStart"/>
      <w:r>
        <w:rPr>
          <w:b/>
        </w:rPr>
        <w:t>tool</w:t>
      </w:r>
      <w:r w:rsidR="00BB1105">
        <w:rPr>
          <w:b/>
        </w:rPr>
        <w:t>s</w:t>
      </w:r>
      <w:r>
        <w:rPr>
          <w:b/>
        </w:rPr>
        <w:t>:</w:t>
      </w:r>
      <w:proofErr w:type="gramEnd"/>
      <w:r>
        <w:t xml:space="preserve"> predicts words while users are typing data. These tools are found </w:t>
      </w:r>
      <w:proofErr w:type="gramStart"/>
      <w:r>
        <w:t>very helpful</w:t>
      </w:r>
      <w:proofErr w:type="gramEnd"/>
      <w:r>
        <w:t xml:space="preserve"> by users with learning disabilities especially while filling up forms as they do not have to memorize spellings. </w:t>
      </w:r>
    </w:p>
    <w:p w14:paraId="7F80E22A" w14:textId="77777777" w:rsidR="00112744" w:rsidRDefault="00112744" w:rsidP="00112744">
      <w:pPr>
        <w:rPr>
          <w:b/>
        </w:rPr>
      </w:pPr>
      <w:r>
        <w:rPr>
          <w:b/>
        </w:rPr>
        <w:t>Mobility Disabilities:</w:t>
      </w:r>
    </w:p>
    <w:p w14:paraId="0E716E28" w14:textId="77777777" w:rsidR="00112744" w:rsidRDefault="00112744" w:rsidP="00276102">
      <w:pPr>
        <w:pStyle w:val="ListParagraph"/>
        <w:numPr>
          <w:ilvl w:val="0"/>
          <w:numId w:val="39"/>
        </w:numPr>
        <w:spacing w:line="254" w:lineRule="auto"/>
      </w:pPr>
      <w:r>
        <w:rPr>
          <w:b/>
        </w:rPr>
        <w:t>Adaptive keyboards:</w:t>
      </w:r>
      <w:r>
        <w:t xml:space="preserve"> come in different shapes and sizes to meet user’s needs. Split keyboards (where the standard keyboard is split in two parts), one handed keyboard (which are adapted for users who do not have one hand), keyboards used in the bank that have multiple keys with combination of the digit 0 etc. are some of the examples of adaptive keyboards. These keyboards are used by people with mobility disabilities to meet their needs. </w:t>
      </w:r>
    </w:p>
    <w:p w14:paraId="309BA29D" w14:textId="77777777" w:rsidR="00112744" w:rsidRDefault="00112744" w:rsidP="00276102">
      <w:pPr>
        <w:pStyle w:val="ListParagraph"/>
        <w:numPr>
          <w:ilvl w:val="0"/>
          <w:numId w:val="39"/>
        </w:numPr>
        <w:spacing w:line="254" w:lineRule="auto"/>
      </w:pPr>
      <w:r>
        <w:rPr>
          <w:b/>
        </w:rPr>
        <w:t xml:space="preserve">Sip-n-puff </w:t>
      </w:r>
      <w:proofErr w:type="gramStart"/>
      <w:r>
        <w:rPr>
          <w:b/>
        </w:rPr>
        <w:t>devices:</w:t>
      </w:r>
      <w:proofErr w:type="gramEnd"/>
      <w:r>
        <w:t xml:space="preserve"> are used by people with severe mobility disabilities, such as those who have issues with upper and lower limbs. With sip-n-puff devices, people can use their breath to click on a button or a link. While typing, people using sip-n-puff devices use the onscreen keyboards (readily available in different operating systems) with their device to fill up the details. </w:t>
      </w:r>
    </w:p>
    <w:p w14:paraId="5DBA2FB5" w14:textId="77777777" w:rsidR="00112744" w:rsidRDefault="00112744" w:rsidP="00276102">
      <w:pPr>
        <w:pStyle w:val="ListParagraph"/>
        <w:numPr>
          <w:ilvl w:val="0"/>
          <w:numId w:val="39"/>
        </w:numPr>
        <w:spacing w:line="254" w:lineRule="auto"/>
      </w:pPr>
      <w:r>
        <w:rPr>
          <w:b/>
        </w:rPr>
        <w:t>Onscreen keyboards:</w:t>
      </w:r>
      <w:r>
        <w:t xml:space="preserve"> are virtual keyboards that are used by people who find it difficult to press the keys on a hardware keyboard. Onscreen keyboards are often used in combination with other hardware devices, such as eye tracking tools, head mouse etc. </w:t>
      </w:r>
    </w:p>
    <w:p w14:paraId="4AC52851" w14:textId="72DE14E3" w:rsidR="00112744" w:rsidRDefault="00112744" w:rsidP="00276102">
      <w:pPr>
        <w:pStyle w:val="ListParagraph"/>
        <w:numPr>
          <w:ilvl w:val="0"/>
          <w:numId w:val="39"/>
        </w:numPr>
        <w:spacing w:line="254" w:lineRule="auto"/>
      </w:pPr>
      <w:r>
        <w:rPr>
          <w:b/>
        </w:rPr>
        <w:t xml:space="preserve">Voice recognition </w:t>
      </w:r>
      <w:proofErr w:type="gramStart"/>
      <w:r>
        <w:rPr>
          <w:b/>
        </w:rPr>
        <w:t>systems:</w:t>
      </w:r>
      <w:proofErr w:type="gramEnd"/>
      <w:r>
        <w:t xml:space="preserve"> is a software using which people can control their computer by giving voice commands. Users can click on links or buttons, dictate their details while filling up forms etc. Adding descriptive label for links and buttons allow users to give accurate voice commands while accessing information of a PDF document. </w:t>
      </w:r>
    </w:p>
    <w:p w14:paraId="08A8850B" w14:textId="77777777" w:rsidR="00112744" w:rsidRDefault="00112744" w:rsidP="00112744"/>
    <w:p w14:paraId="0208C981" w14:textId="77777777" w:rsidR="00112744" w:rsidRDefault="00112744" w:rsidP="00112744">
      <w:r>
        <w:t xml:space="preserve">Some of the assistive technologies are today available with different operating systems, such as Windows, Mac OS, iOS, Android, Linux, Chrome OS etc. All in all, people with disabilities have many choices when it comes to assistive technologies and access their digital documents.  </w:t>
      </w:r>
    </w:p>
    <w:p w14:paraId="2626F8F6" w14:textId="504343F1" w:rsidR="00112744" w:rsidRDefault="00112744" w:rsidP="00112744">
      <w:r>
        <w:t>Acrobat Reader is the most widely used PDF reader available for different operating systems. Acrobat Reader provides a range of accessibility features for the benefit of users with disabilities. Acrobat Read</w:t>
      </w:r>
      <w:r w:rsidR="00AA5A03">
        <w:t xml:space="preserve">er </w:t>
      </w:r>
      <w:r>
        <w:t>not only includes a range of accessibility features</w:t>
      </w:r>
      <w:r w:rsidR="00AA5A03">
        <w:t xml:space="preserve">, </w:t>
      </w:r>
      <w:r>
        <w:t>but also follows user’s system setting</w:t>
      </w:r>
      <w:r w:rsidR="00AA5A03">
        <w:t xml:space="preserve">s and </w:t>
      </w:r>
      <w:r>
        <w:t>is compatible with</w:t>
      </w:r>
      <w:r w:rsidR="00AA5A03">
        <w:t xml:space="preserve"> third </w:t>
      </w:r>
      <w:r>
        <w:t xml:space="preserve">party assistive technologies, such as screen readers and screen magnifiers. </w:t>
      </w:r>
    </w:p>
    <w:p w14:paraId="4029B775" w14:textId="04930CC4" w:rsidR="00112744" w:rsidRDefault="00112744" w:rsidP="00112744">
      <w:r>
        <w:t xml:space="preserve">Acrobat Reader includes a range of accessibility features for users with different types of disabilities. These features can mainly be accessed via </w:t>
      </w:r>
      <w:r w:rsidR="00AA5A03">
        <w:t xml:space="preserve">the </w:t>
      </w:r>
      <w:r>
        <w:t xml:space="preserve">“Accessibility” and “Reading” options available in the Preferences (Edit&gt;Preferences) dialog. For the benefit of mobility impaired users, it provides a list of keyboard shortcuts that help users carry out different tasks. Additionally, auto-complete option allows users to fill up forms with fewer keystrokes. It provides multimedia accessibility features, such as ability to turn on </w:t>
      </w:r>
      <w:r w:rsidR="008665C7">
        <w:t>subtitles</w:t>
      </w:r>
      <w:r>
        <w:t xml:space="preserve">, </w:t>
      </w:r>
      <w:r w:rsidR="008665C7">
        <w:t>captions,</w:t>
      </w:r>
      <w:r>
        <w:t xml:space="preserve"> and audio description, when available. </w:t>
      </w:r>
    </w:p>
    <w:p w14:paraId="1B6FD5ED" w14:textId="326EE663" w:rsidR="00112744" w:rsidRDefault="00112744" w:rsidP="00112744">
      <w:r>
        <w:t xml:space="preserve">Acrobat Reader provides options to adjust the contrast themes, text-to-speech (Read Out Loud), replace document colors, etc. to help users with learning impairments access the documents with ease. The Zoom and Reflow options help users with low vision access the document content easily. It is compatible with leading screen readers (both free as well as commercial), thereby allowing users with visual impairments to access the document content. </w:t>
      </w:r>
    </w:p>
    <w:p w14:paraId="2C6EB772" w14:textId="77777777" w:rsidR="00112744" w:rsidRPr="00536A76" w:rsidRDefault="00112744" w:rsidP="00112744">
      <w:pPr>
        <w:jc w:val="center"/>
      </w:pPr>
      <w:r>
        <w:rPr>
          <w:noProof/>
        </w:rPr>
        <w:drawing>
          <wp:inline distT="0" distB="0" distL="0" distR="0" wp14:anchorId="1ACFC3E0" wp14:editId="2F9A1CAD">
            <wp:extent cx="4698991" cy="3176337"/>
            <wp:effectExtent l="0" t="0" r="6985" b="5080"/>
            <wp:docPr id="473" name="Picture 473" descr="Screenshot of Preferences dialog with accessibility option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1484" cy="3184782"/>
                    </a:xfrm>
                    <a:prstGeom prst="rect">
                      <a:avLst/>
                    </a:prstGeom>
                  </pic:spPr>
                </pic:pic>
              </a:graphicData>
            </a:graphic>
          </wp:inline>
        </w:drawing>
      </w:r>
    </w:p>
    <w:p w14:paraId="2E805BCB" w14:textId="77777777" w:rsidR="00112744" w:rsidRDefault="00112744" w:rsidP="00112744"/>
    <w:p w14:paraId="1FF283BA" w14:textId="196938AC" w:rsidR="00B9161B" w:rsidRPr="00B9161B" w:rsidRDefault="00B9161B" w:rsidP="00B9161B">
      <w:pPr>
        <w:spacing w:after="0" w:line="240" w:lineRule="auto"/>
        <w:rPr>
          <w:rFonts w:ascii="Calibri" w:eastAsia="Times New Roman" w:hAnsi="Calibri" w:cs="Calibri"/>
        </w:rPr>
      </w:pPr>
      <w:r w:rsidRPr="00B9161B">
        <w:rPr>
          <w:rFonts w:ascii="Calibri" w:eastAsia="Times New Roman" w:hAnsi="Calibri" w:cs="Calibri"/>
        </w:rPr>
        <w:t xml:space="preserve">Across the globe there are several accessibility standards and guidelines that have been laid out for making PDF documents accessible. However, accessibility standards and guidelines that are widely used for making accessible PDF documents include Web Content Accessibility Guidelines (WCAG) 2.1 and PDF Universal Accessibility (PDF/UA) standards. WCAG 2.1 offers several techniques for making PDF documents accessible and we will be referring to different success criteria’s that are applicable to PDF documents in this playbook. Pearson has their own accessibility standpoint when it comes to accessibility guidelines and standards for different technologies so </w:t>
      </w:r>
      <w:r w:rsidR="008665C7" w:rsidRPr="00B9161B">
        <w:rPr>
          <w:rFonts w:ascii="Calibri" w:eastAsia="Times New Roman" w:hAnsi="Calibri" w:cs="Calibri"/>
        </w:rPr>
        <w:t>let us</w:t>
      </w:r>
      <w:r w:rsidRPr="00B9161B">
        <w:rPr>
          <w:rFonts w:ascii="Calibri" w:eastAsia="Times New Roman" w:hAnsi="Calibri" w:cs="Calibri"/>
        </w:rPr>
        <w:t xml:space="preserve"> discuss that now.</w:t>
      </w:r>
    </w:p>
    <w:p w14:paraId="03712599" w14:textId="77777777" w:rsidR="00112744" w:rsidRDefault="00112744" w:rsidP="00112744"/>
    <w:p w14:paraId="26BC0552" w14:textId="77777777" w:rsidR="00112744" w:rsidRDefault="00112744" w:rsidP="00112744">
      <w:pPr>
        <w:pStyle w:val="Heading3"/>
        <w:rPr>
          <w:b/>
        </w:rPr>
      </w:pPr>
      <w:bookmarkStart w:id="27" w:name="_Toc49798643"/>
      <w:bookmarkStart w:id="28" w:name="_Toc52289368"/>
      <w:bookmarkStart w:id="29" w:name="_Toc52291024"/>
      <w:bookmarkStart w:id="30" w:name="_Toc57986851"/>
      <w:r>
        <w:rPr>
          <w:b/>
        </w:rPr>
        <w:t>Pearson Accessibility Guidelines</w:t>
      </w:r>
      <w:bookmarkEnd w:id="27"/>
      <w:bookmarkEnd w:id="28"/>
      <w:bookmarkEnd w:id="29"/>
      <w:bookmarkEnd w:id="30"/>
    </w:p>
    <w:p w14:paraId="1624F11C" w14:textId="0A2E7D67" w:rsidR="00112744" w:rsidRDefault="00112744" w:rsidP="00112744">
      <w:r>
        <w:t xml:space="preserve">Accessibility guidelines are available for different technologies, such as web, software, PDF, Videos etc. When it comes to web content the universal guidelines all countries and companies follow is the Web Content Accessibility Guidelines (WCAG). This is true to Pearson as well. </w:t>
      </w:r>
      <w:hyperlink r:id="rId13" w:history="1">
        <w:r w:rsidRPr="00245200">
          <w:rPr>
            <w:rStyle w:val="Hyperlink"/>
          </w:rPr>
          <w:t>Pearson Accessibility Guidelines</w:t>
        </w:r>
      </w:hyperlink>
      <w:r>
        <w:t xml:space="preserve"> are aligned with the latest version of WCAG, </w:t>
      </w:r>
      <w:proofErr w:type="gramStart"/>
      <w:r>
        <w:t>i.e.</w:t>
      </w:r>
      <w:proofErr w:type="gramEnd"/>
      <w:r>
        <w:t xml:space="preserve"> WCAG 2.1 at Level AA.</w:t>
      </w:r>
    </w:p>
    <w:p w14:paraId="22427C3E" w14:textId="77777777" w:rsidR="00112744" w:rsidRDefault="00112744" w:rsidP="00112744"/>
    <w:p w14:paraId="6BA50B6C" w14:textId="77777777" w:rsidR="00112744" w:rsidRDefault="00112744" w:rsidP="00112744">
      <w:pPr>
        <w:pStyle w:val="Heading3"/>
        <w:rPr>
          <w:b/>
          <w:bCs/>
        </w:rPr>
      </w:pPr>
      <w:bookmarkStart w:id="31" w:name="_Toc45314785"/>
      <w:bookmarkStart w:id="32" w:name="_Toc52289369"/>
      <w:bookmarkStart w:id="33" w:name="_Toc52291025"/>
      <w:bookmarkStart w:id="34" w:name="_Toc57986852"/>
      <w:r>
        <w:rPr>
          <w:b/>
          <w:bCs/>
        </w:rPr>
        <w:t>WCAG 2.1</w:t>
      </w:r>
      <w:bookmarkEnd w:id="31"/>
      <w:bookmarkEnd w:id="32"/>
      <w:bookmarkEnd w:id="33"/>
      <w:bookmarkEnd w:id="34"/>
    </w:p>
    <w:p w14:paraId="35B41137" w14:textId="77777777" w:rsidR="00112744" w:rsidRDefault="00112744" w:rsidP="00112744">
      <w:r>
        <w:t>WCAG 2.1 was published on 5</w:t>
      </w:r>
      <w:r>
        <w:rPr>
          <w:vertAlign w:val="superscript"/>
        </w:rPr>
        <w:t>th</w:t>
      </w:r>
      <w:r>
        <w:t xml:space="preserve"> June 2018.  Web Content Accessibility Guidelines (WCAG) 2.1 are developed by the World Wide Web Consortium (W3C) Web Accessibility Initiative (WAI) group to help individuals, companies, and governments across the globe to implement accessibility in their web content. </w:t>
      </w:r>
    </w:p>
    <w:p w14:paraId="580542DF" w14:textId="77777777" w:rsidR="00112744" w:rsidRDefault="00112744" w:rsidP="00112744">
      <w:r>
        <w:t xml:space="preserve">The Web Content Accessibility Guidelines provide directions for making the web content more accessible for users with different types of disabilities. </w:t>
      </w:r>
    </w:p>
    <w:p w14:paraId="5CE34152" w14:textId="77777777" w:rsidR="00112744" w:rsidRDefault="00112744" w:rsidP="00112744">
      <w:r>
        <w:t xml:space="preserve">WCAG 2.1 comprises of 13 guidelines that are organized under 4 principles: </w:t>
      </w:r>
    </w:p>
    <w:p w14:paraId="154DDE9A" w14:textId="77777777" w:rsidR="00112744" w:rsidRDefault="00112744" w:rsidP="00276102">
      <w:pPr>
        <w:pStyle w:val="ListParagraph"/>
        <w:numPr>
          <w:ilvl w:val="0"/>
          <w:numId w:val="37"/>
        </w:numPr>
        <w:spacing w:line="254" w:lineRule="auto"/>
        <w:rPr>
          <w:b/>
        </w:rPr>
      </w:pPr>
      <w:r>
        <w:rPr>
          <w:b/>
        </w:rPr>
        <w:t xml:space="preserve">Perceivable - Information and user interface components must be presentable to users in ways they can perceive. </w:t>
      </w:r>
    </w:p>
    <w:p w14:paraId="67617E6D" w14:textId="77777777" w:rsidR="00112744" w:rsidRDefault="00112744" w:rsidP="00276102">
      <w:pPr>
        <w:pStyle w:val="ListParagraph"/>
        <w:numPr>
          <w:ilvl w:val="1"/>
          <w:numId w:val="37"/>
        </w:numPr>
        <w:spacing w:line="254" w:lineRule="auto"/>
        <w:rPr>
          <w:b/>
        </w:rPr>
      </w:pPr>
      <w:r>
        <w:t xml:space="preserve">Text Alternatives: Provide text alternatives for any non-text content so that it can be changed into other forms people need, such as large print, braille, speech, symbols, or simpler language. </w:t>
      </w:r>
    </w:p>
    <w:p w14:paraId="223C1C8D" w14:textId="77777777" w:rsidR="00112744" w:rsidRDefault="00112744" w:rsidP="00276102">
      <w:pPr>
        <w:pStyle w:val="ListParagraph"/>
        <w:numPr>
          <w:ilvl w:val="1"/>
          <w:numId w:val="37"/>
        </w:numPr>
        <w:spacing w:line="254" w:lineRule="auto"/>
        <w:rPr>
          <w:b/>
        </w:rPr>
      </w:pPr>
      <w:r>
        <w:t xml:space="preserve">Time-based Media: Provide alternatives for time-based media. </w:t>
      </w:r>
    </w:p>
    <w:p w14:paraId="772017D9" w14:textId="77777777" w:rsidR="00112744" w:rsidRDefault="00112744" w:rsidP="00276102">
      <w:pPr>
        <w:pStyle w:val="ListParagraph"/>
        <w:numPr>
          <w:ilvl w:val="1"/>
          <w:numId w:val="37"/>
        </w:numPr>
        <w:spacing w:line="254" w:lineRule="auto"/>
        <w:rPr>
          <w:b/>
        </w:rPr>
      </w:pPr>
      <w:r>
        <w:t xml:space="preserve">Adaptable: Create content that can be presented in different ways (For example, simpler layout) without losing information or structure. </w:t>
      </w:r>
    </w:p>
    <w:p w14:paraId="253FDCBD" w14:textId="77777777" w:rsidR="00112744" w:rsidRDefault="00112744" w:rsidP="00276102">
      <w:pPr>
        <w:pStyle w:val="ListParagraph"/>
        <w:numPr>
          <w:ilvl w:val="1"/>
          <w:numId w:val="37"/>
        </w:numPr>
        <w:spacing w:line="254" w:lineRule="auto"/>
        <w:rPr>
          <w:b/>
        </w:rPr>
      </w:pPr>
      <w:r>
        <w:t xml:space="preserve">Distinguishable: Make it easier for users to see and hear content including separating foreground from background.  </w:t>
      </w:r>
    </w:p>
    <w:p w14:paraId="1E0410B6" w14:textId="77777777" w:rsidR="00112744" w:rsidRDefault="00112744" w:rsidP="00276102">
      <w:pPr>
        <w:pStyle w:val="ListParagraph"/>
        <w:numPr>
          <w:ilvl w:val="0"/>
          <w:numId w:val="37"/>
        </w:numPr>
        <w:spacing w:line="254" w:lineRule="auto"/>
        <w:rPr>
          <w:b/>
        </w:rPr>
      </w:pPr>
      <w:r>
        <w:rPr>
          <w:b/>
        </w:rPr>
        <w:t xml:space="preserve">Operable - User interface components and navigation must be operable. </w:t>
      </w:r>
    </w:p>
    <w:p w14:paraId="1D01C5A0" w14:textId="77777777" w:rsidR="00112744" w:rsidRDefault="00112744" w:rsidP="00276102">
      <w:pPr>
        <w:pStyle w:val="ListParagraph"/>
        <w:numPr>
          <w:ilvl w:val="1"/>
          <w:numId w:val="37"/>
        </w:numPr>
        <w:spacing w:line="254" w:lineRule="auto"/>
        <w:rPr>
          <w:b/>
        </w:rPr>
      </w:pPr>
      <w:r>
        <w:t xml:space="preserve">Keyboard Accessible: Make all functionality available from a keyboard. </w:t>
      </w:r>
    </w:p>
    <w:p w14:paraId="680744BE" w14:textId="77777777" w:rsidR="00112744" w:rsidRDefault="00112744" w:rsidP="00276102">
      <w:pPr>
        <w:pStyle w:val="ListParagraph"/>
        <w:numPr>
          <w:ilvl w:val="1"/>
          <w:numId w:val="37"/>
        </w:numPr>
        <w:spacing w:line="254" w:lineRule="auto"/>
        <w:rPr>
          <w:b/>
        </w:rPr>
      </w:pPr>
      <w:r>
        <w:t xml:space="preserve">Enough Time: Provide users enough time to read and use content.  </w:t>
      </w:r>
    </w:p>
    <w:p w14:paraId="79E52102" w14:textId="77777777" w:rsidR="00112744" w:rsidRDefault="00112744" w:rsidP="00276102">
      <w:pPr>
        <w:pStyle w:val="ListParagraph"/>
        <w:numPr>
          <w:ilvl w:val="1"/>
          <w:numId w:val="37"/>
        </w:numPr>
        <w:spacing w:line="254" w:lineRule="auto"/>
        <w:rPr>
          <w:b/>
        </w:rPr>
      </w:pPr>
      <w:r>
        <w:t xml:space="preserve">Seizures: Do not design content in a way that is known to cause seizures. </w:t>
      </w:r>
    </w:p>
    <w:p w14:paraId="663050D2" w14:textId="77777777" w:rsidR="00112744" w:rsidRDefault="00112744" w:rsidP="00276102">
      <w:pPr>
        <w:pStyle w:val="ListParagraph"/>
        <w:numPr>
          <w:ilvl w:val="1"/>
          <w:numId w:val="37"/>
        </w:numPr>
        <w:spacing w:line="254" w:lineRule="auto"/>
        <w:rPr>
          <w:b/>
        </w:rPr>
      </w:pPr>
      <w:r>
        <w:t xml:space="preserve">Navigable: Provide ways to help users navigate, find content, and determine where they are. </w:t>
      </w:r>
    </w:p>
    <w:p w14:paraId="6699754F" w14:textId="77777777" w:rsidR="00112744" w:rsidRDefault="00112744" w:rsidP="00276102">
      <w:pPr>
        <w:pStyle w:val="ListParagraph"/>
        <w:numPr>
          <w:ilvl w:val="1"/>
          <w:numId w:val="37"/>
        </w:numPr>
        <w:spacing w:line="254" w:lineRule="auto"/>
        <w:rPr>
          <w:b/>
        </w:rPr>
      </w:pPr>
      <w:r>
        <w:rPr>
          <w:b/>
        </w:rPr>
        <w:t>Input Modalities</w:t>
      </w:r>
    </w:p>
    <w:p w14:paraId="28363C8E" w14:textId="77777777" w:rsidR="00112744" w:rsidRDefault="00112744" w:rsidP="00276102">
      <w:pPr>
        <w:pStyle w:val="ListParagraph"/>
        <w:numPr>
          <w:ilvl w:val="0"/>
          <w:numId w:val="37"/>
        </w:numPr>
        <w:spacing w:line="254" w:lineRule="auto"/>
        <w:rPr>
          <w:b/>
        </w:rPr>
      </w:pPr>
      <w:r>
        <w:rPr>
          <w:b/>
        </w:rPr>
        <w:t xml:space="preserve">Understandable - Information and the operation of user interface must be understandable. </w:t>
      </w:r>
    </w:p>
    <w:p w14:paraId="43BDD9CB" w14:textId="77777777" w:rsidR="00112744" w:rsidRDefault="00112744" w:rsidP="00276102">
      <w:pPr>
        <w:pStyle w:val="ListParagraph"/>
        <w:numPr>
          <w:ilvl w:val="1"/>
          <w:numId w:val="37"/>
        </w:numPr>
        <w:spacing w:line="254" w:lineRule="auto"/>
      </w:pPr>
      <w:r>
        <w:t xml:space="preserve">Readable: Make text content readable and understandable. </w:t>
      </w:r>
    </w:p>
    <w:p w14:paraId="65592227" w14:textId="77777777" w:rsidR="00112744" w:rsidRDefault="00112744" w:rsidP="00276102">
      <w:pPr>
        <w:pStyle w:val="ListParagraph"/>
        <w:numPr>
          <w:ilvl w:val="1"/>
          <w:numId w:val="37"/>
        </w:numPr>
        <w:spacing w:line="254" w:lineRule="auto"/>
      </w:pPr>
      <w:r>
        <w:t>Predictable: Make Web pages appear and operate in predictable ways.</w:t>
      </w:r>
    </w:p>
    <w:p w14:paraId="2780111B" w14:textId="77777777" w:rsidR="00112744" w:rsidRDefault="00112744" w:rsidP="00276102">
      <w:pPr>
        <w:pStyle w:val="ListParagraph"/>
        <w:numPr>
          <w:ilvl w:val="1"/>
          <w:numId w:val="37"/>
        </w:numPr>
        <w:spacing w:line="254" w:lineRule="auto"/>
      </w:pPr>
      <w:r>
        <w:t>Input Assistance: Help users avoid and correct mistakes.</w:t>
      </w:r>
    </w:p>
    <w:p w14:paraId="771CF19A" w14:textId="77777777" w:rsidR="00112744" w:rsidRDefault="00112744" w:rsidP="00276102">
      <w:pPr>
        <w:pStyle w:val="ListParagraph"/>
        <w:numPr>
          <w:ilvl w:val="0"/>
          <w:numId w:val="37"/>
        </w:numPr>
        <w:spacing w:line="254" w:lineRule="auto"/>
        <w:rPr>
          <w:b/>
        </w:rPr>
      </w:pPr>
      <w:r>
        <w:rPr>
          <w:b/>
        </w:rPr>
        <w:t>Robust - Content must be robust enough that it can be interpreted reliably by a wide variety of user agents, including assistive technologies.</w:t>
      </w:r>
    </w:p>
    <w:p w14:paraId="2C6D9503" w14:textId="77777777" w:rsidR="00112744" w:rsidRDefault="00112744" w:rsidP="00112744">
      <w:pPr>
        <w:pStyle w:val="ListParagraph"/>
        <w:spacing w:line="254" w:lineRule="auto"/>
        <w:ind w:left="360"/>
        <w:rPr>
          <w:b/>
        </w:rPr>
      </w:pPr>
      <w:r>
        <w:rPr>
          <w:b/>
          <w:sz w:val="24"/>
          <w:szCs w:val="24"/>
        </w:rPr>
        <w:t>4.1</w:t>
      </w:r>
      <w:r>
        <w:rPr>
          <w:b/>
          <w:bCs/>
          <w:sz w:val="24"/>
          <w:szCs w:val="24"/>
        </w:rPr>
        <w:t>.</w:t>
      </w:r>
      <w:r>
        <w:t xml:space="preserve"> Compatible: Maximize compatibility with current and future user agents, including assistive technologies.</w:t>
      </w:r>
    </w:p>
    <w:p w14:paraId="02FA5582" w14:textId="036282FF" w:rsidR="00112744" w:rsidRDefault="00112744" w:rsidP="00112744">
      <w:r>
        <w:t xml:space="preserve">Each guideline has testable success criteria for conformance at Level A, Level </w:t>
      </w:r>
      <w:proofErr w:type="gramStart"/>
      <w:r>
        <w:t>AA</w:t>
      </w:r>
      <w:proofErr w:type="gramEnd"/>
      <w:r>
        <w:t xml:space="preserve"> or Level AAA. In all, there are 78 success criteria that are grouped under the above-mentioned 13 guidelines. Often the questions that come up include: Do we have to comply with all the 78 success criteria for PDF accessibility as well? What is acceptable? How much is enough? </w:t>
      </w:r>
    </w:p>
    <w:p w14:paraId="58AEFF4B" w14:textId="77777777" w:rsidR="00112744" w:rsidRDefault="00112744" w:rsidP="00112744">
      <w:r>
        <w:t>Below is a brief explanation of WCAG conformance levels:</w:t>
      </w:r>
    </w:p>
    <w:p w14:paraId="4C84BA63" w14:textId="77777777" w:rsidR="00112744" w:rsidRDefault="00112744" w:rsidP="00112744">
      <w:pPr>
        <w:pStyle w:val="Bulletlist"/>
        <w:tabs>
          <w:tab w:val="left" w:pos="720"/>
        </w:tabs>
        <w:spacing w:line="256" w:lineRule="auto"/>
      </w:pPr>
      <w:r>
        <w:t xml:space="preserve">Level A - Must be </w:t>
      </w:r>
      <w:proofErr w:type="gramStart"/>
      <w:r>
        <w:t>done</w:t>
      </w:r>
      <w:proofErr w:type="gramEnd"/>
    </w:p>
    <w:p w14:paraId="1AEF4627" w14:textId="77777777" w:rsidR="00112744" w:rsidRDefault="00112744" w:rsidP="00112744">
      <w:pPr>
        <w:pStyle w:val="Bulletlist"/>
        <w:tabs>
          <w:tab w:val="left" w:pos="720"/>
        </w:tabs>
        <w:spacing w:line="256" w:lineRule="auto"/>
      </w:pPr>
      <w:r>
        <w:t xml:space="preserve">Level AA - Should be </w:t>
      </w:r>
      <w:proofErr w:type="gramStart"/>
      <w:r>
        <w:t>done</w:t>
      </w:r>
      <w:proofErr w:type="gramEnd"/>
    </w:p>
    <w:p w14:paraId="68630601" w14:textId="77777777" w:rsidR="00112744" w:rsidRDefault="00112744" w:rsidP="00112744">
      <w:pPr>
        <w:pStyle w:val="Bulletlist"/>
        <w:tabs>
          <w:tab w:val="left" w:pos="720"/>
        </w:tabs>
        <w:spacing w:line="256" w:lineRule="auto"/>
      </w:pPr>
      <w:r>
        <w:t xml:space="preserve">Level AAA - Can be </w:t>
      </w:r>
      <w:proofErr w:type="gramStart"/>
      <w:r>
        <w:t>done</w:t>
      </w:r>
      <w:proofErr w:type="gramEnd"/>
    </w:p>
    <w:p w14:paraId="39EA4B46" w14:textId="77777777" w:rsidR="00112744" w:rsidRDefault="00112744" w:rsidP="00112744">
      <w:pPr>
        <w:pStyle w:val="Bulletlist"/>
        <w:numPr>
          <w:ilvl w:val="0"/>
          <w:numId w:val="0"/>
        </w:numPr>
        <w:tabs>
          <w:tab w:val="left" w:pos="720"/>
        </w:tabs>
        <w:ind w:left="360"/>
      </w:pPr>
      <w:r>
        <w:t xml:space="preserve">Across the world, Level AA conformance is what organizations and governments aim to achieve. WCAG 2.0 is approved as an ISO standard: ISO/IEC 40500:2012. WCAG 2.1 is an extension of WCAG 2.0 and it includes all the success criteria’s that were part of WCAG 2.0. </w:t>
      </w:r>
    </w:p>
    <w:p w14:paraId="301C833F" w14:textId="426E5950" w:rsidR="00112744" w:rsidRDefault="00112744" w:rsidP="00112744">
      <w:r>
        <w:t xml:space="preserve">All Pearson PDF documents </w:t>
      </w:r>
      <w:r w:rsidR="003C0017">
        <w:t>must</w:t>
      </w:r>
      <w:r>
        <w:t xml:space="preserve"> satisfy WCAG 2.1 Level A and Level AA success criteria. Some of the WCAG 2.1 success criteria that are not applicable for PDF documents include: </w:t>
      </w:r>
    </w:p>
    <w:p w14:paraId="50E3CD32" w14:textId="77777777" w:rsidR="00112744" w:rsidRDefault="00112744" w:rsidP="00112744">
      <w:pPr>
        <w:pStyle w:val="Bulleted"/>
      </w:pPr>
      <w:r>
        <w:t xml:space="preserve">2.1.4, 2.5.1, 2.5.2, 2.5.4 at Level A and </w:t>
      </w:r>
    </w:p>
    <w:p w14:paraId="4E43D1AD" w14:textId="77777777" w:rsidR="00112744" w:rsidRDefault="00112744" w:rsidP="00112744">
      <w:pPr>
        <w:pStyle w:val="Bulleted"/>
      </w:pPr>
      <w:r>
        <w:t>1.3.5, 1.4.12, 1.4.13, 2.4.5, 2.4.7, 4.1.3 at Level AA.</w:t>
      </w:r>
    </w:p>
    <w:p w14:paraId="292D78A3" w14:textId="77777777" w:rsidR="00DF2148" w:rsidRPr="00DF2148" w:rsidRDefault="00DF2148" w:rsidP="00DF2148"/>
    <w:p w14:paraId="4FCD6C08" w14:textId="2F9C67CF" w:rsidR="00355CC7" w:rsidRPr="00977781" w:rsidRDefault="00355CC7" w:rsidP="00977781">
      <w:pPr>
        <w:pStyle w:val="Heading3"/>
      </w:pPr>
      <w:bookmarkStart w:id="35" w:name="_Toc495952650"/>
      <w:r>
        <w:br w:type="page"/>
      </w:r>
    </w:p>
    <w:p w14:paraId="5D4E1CF9" w14:textId="66C878D4" w:rsidR="00A80271" w:rsidRDefault="00A80271" w:rsidP="00A80271">
      <w:pPr>
        <w:pStyle w:val="Heading2"/>
        <w:rPr>
          <w:b/>
        </w:rPr>
      </w:pPr>
      <w:bookmarkStart w:id="36" w:name="_Toc495952653"/>
      <w:bookmarkStart w:id="37" w:name="_Toc57986853"/>
      <w:bookmarkEnd w:id="35"/>
      <w:r w:rsidRPr="00E10810">
        <w:rPr>
          <w:b/>
        </w:rPr>
        <w:t>IMAGES</w:t>
      </w:r>
      <w:bookmarkEnd w:id="36"/>
      <w:bookmarkEnd w:id="37"/>
    </w:p>
    <w:p w14:paraId="028CFA65" w14:textId="203A9A38" w:rsidR="00EB369D" w:rsidRDefault="00EB369D" w:rsidP="00EB369D">
      <w:r>
        <w:t>Images are used in a PDF document to convey information as well as enhance the visual presentation of the doc</w:t>
      </w:r>
      <w:r w:rsidR="00D62A1C">
        <w:t>u</w:t>
      </w:r>
      <w:r>
        <w:t xml:space="preserve">ment. Descriptions need to be provided for images to make the information available for all users, including users with vision disabilities, users with learning disabilities etc. Alternate text must be specified for each informative image in a PDF document whereas decorative images must be </w:t>
      </w:r>
      <w:r w:rsidR="00E844B5">
        <w:t>tagged</w:t>
      </w:r>
      <w:r>
        <w:t xml:space="preserve"> as artifacts. </w:t>
      </w:r>
    </w:p>
    <w:p w14:paraId="756EA46B" w14:textId="77777777" w:rsidR="00EB369D" w:rsidRDefault="00EB369D" w:rsidP="00EB369D">
      <w:r>
        <w:t>A screen reader reads out the alternate text specified for the image and skips pass the decorative images. In a PDF document, there are mainly two types of images:</w:t>
      </w:r>
    </w:p>
    <w:p w14:paraId="30A691C3" w14:textId="77777777" w:rsidR="00EB369D" w:rsidRDefault="00EB369D" w:rsidP="00EB369D">
      <w:pPr>
        <w:pStyle w:val="ListParagraph"/>
        <w:numPr>
          <w:ilvl w:val="0"/>
          <w:numId w:val="1"/>
        </w:numPr>
      </w:pPr>
      <w:r>
        <w:t>Informative images: used to display logos, graphs, diagrams etc.</w:t>
      </w:r>
    </w:p>
    <w:p w14:paraId="0132BE2F" w14:textId="4A95C863" w:rsidR="00EB369D" w:rsidRDefault="00EB369D" w:rsidP="00EB369D">
      <w:pPr>
        <w:pStyle w:val="ListParagraph"/>
        <w:numPr>
          <w:ilvl w:val="0"/>
          <w:numId w:val="1"/>
        </w:numPr>
      </w:pPr>
      <w:r>
        <w:t xml:space="preserve">Decorative images: used to display separator lines, background images etc. </w:t>
      </w:r>
    </w:p>
    <w:p w14:paraId="6F354897" w14:textId="12927361" w:rsidR="004C1EAE" w:rsidRDefault="004C1EAE" w:rsidP="004C1EAE">
      <w:pPr>
        <w:ind w:left="360"/>
      </w:pPr>
    </w:p>
    <w:p w14:paraId="02B5542E" w14:textId="0C59E318" w:rsidR="004C1EAE" w:rsidRDefault="00342493" w:rsidP="004C1EAE">
      <w:r w:rsidRPr="007C7931">
        <w:rPr>
          <w:noProof/>
        </w:rPr>
        <w:drawing>
          <wp:inline distT="0" distB="0" distL="0" distR="0" wp14:anchorId="757EA1A1" wp14:editId="6F69C703">
            <wp:extent cx="807886" cy="327445"/>
            <wp:effectExtent l="19050" t="19050" r="11430" b="15875"/>
            <wp:docPr id="484" name="Picture 48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p w14:paraId="016B0CAE" w14:textId="1299AA72" w:rsidR="004C1EAE" w:rsidRPr="007C7931" w:rsidRDefault="002F654D" w:rsidP="006E3870">
      <w:pPr>
        <w:pStyle w:val="Guide"/>
        <w:spacing w:after="0"/>
        <w:contextualSpacing/>
      </w:pPr>
      <w:r>
        <w:t xml:space="preserve"> </w:t>
      </w:r>
      <w:r w:rsidR="004C1EAE" w:rsidRPr="007C7931">
        <w:t>1.1.1 Non-text Content</w:t>
      </w:r>
      <w:r w:rsidR="004C1EAE" w:rsidRPr="007C7931">
        <w:tab/>
      </w:r>
      <w:r w:rsidR="004C1EAE" w:rsidRPr="007C7931">
        <w:tab/>
      </w:r>
      <w:r w:rsidR="004C1EAE" w:rsidRPr="007C7931">
        <w:tab/>
      </w:r>
      <w:r w:rsidR="004C1EAE" w:rsidRPr="007C7931">
        <w:tab/>
      </w:r>
      <w:r w:rsidR="004C1EAE" w:rsidRPr="007C7931">
        <w:tab/>
      </w:r>
      <w:r w:rsidR="004C1EAE" w:rsidRPr="007C7931">
        <w:tab/>
      </w:r>
      <w:r w:rsidR="004C1EAE" w:rsidRPr="007C7931">
        <w:tab/>
      </w:r>
      <w:r w:rsidR="004C1EAE" w:rsidRPr="007C7931">
        <w:tab/>
        <w:t>Level A</w:t>
      </w:r>
    </w:p>
    <w:p w14:paraId="02D229E3" w14:textId="77777777" w:rsidR="004C1EAE" w:rsidRPr="00983CE6" w:rsidRDefault="004C1EAE" w:rsidP="006E3870">
      <w:pPr>
        <w:pStyle w:val="Style2"/>
        <w:pBdr>
          <w:right w:val="single" w:sz="18" w:space="11" w:color="2F5496" w:themeColor="accent1" w:themeShade="BF"/>
        </w:pBdr>
        <w:ind w:right="270"/>
      </w:pPr>
      <w:r w:rsidRPr="007C7931">
        <w:t>All non-text content that is presented to the user has a text alternative that serves the equivalent purpose.</w:t>
      </w:r>
    </w:p>
    <w:p w14:paraId="539D9631" w14:textId="77777777" w:rsidR="004C1EAE" w:rsidRDefault="004C1EAE" w:rsidP="004C1EAE"/>
    <w:p w14:paraId="5F97AD60" w14:textId="77777777" w:rsidR="004C1EAE" w:rsidRDefault="004C1EAE" w:rsidP="002F654D">
      <w:pPr>
        <w:pStyle w:val="Guide"/>
        <w:spacing w:after="0"/>
        <w:contextualSpacing/>
      </w:pPr>
      <w:r>
        <w:t>1.4.5 Images of Text</w:t>
      </w:r>
      <w:r>
        <w:tab/>
      </w:r>
      <w:r>
        <w:tab/>
      </w:r>
      <w:r>
        <w:tab/>
      </w:r>
      <w:r>
        <w:tab/>
      </w:r>
      <w:r>
        <w:tab/>
      </w:r>
      <w:r>
        <w:tab/>
      </w:r>
      <w:r>
        <w:tab/>
      </w:r>
      <w:r>
        <w:tab/>
      </w:r>
      <w:r>
        <w:tab/>
        <w:t>Level AA</w:t>
      </w:r>
    </w:p>
    <w:p w14:paraId="58E31B2F" w14:textId="77777777" w:rsidR="004C1EAE" w:rsidRDefault="004C1EAE" w:rsidP="004C1EAE">
      <w:pPr>
        <w:pStyle w:val="Style2"/>
        <w:rPr>
          <w:lang w:val="en-US"/>
        </w:rPr>
      </w:pPr>
      <w:r>
        <w:rPr>
          <w:lang w:val="en-US"/>
        </w:rPr>
        <w:t xml:space="preserve">If the technologies being used can achieve the visual presentation, text is used to convey information rather than images of text except for the following: </w:t>
      </w:r>
    </w:p>
    <w:p w14:paraId="1B96B5B7" w14:textId="77777777" w:rsidR="004C1EAE" w:rsidRDefault="004C1EAE" w:rsidP="004C1EAE">
      <w:pPr>
        <w:pStyle w:val="Style2"/>
        <w:rPr>
          <w:lang w:val="en-US"/>
        </w:rPr>
      </w:pPr>
      <w:r>
        <w:rPr>
          <w:lang w:val="en-US"/>
        </w:rPr>
        <w:t>Customizable: The image of text can be visually customized to the user's requirements.</w:t>
      </w:r>
    </w:p>
    <w:p w14:paraId="7FC5E692" w14:textId="77777777" w:rsidR="004C1EAE" w:rsidRDefault="004C1EAE" w:rsidP="004C1EAE">
      <w:pPr>
        <w:pStyle w:val="Style2"/>
        <w:rPr>
          <w:lang w:val="en-US"/>
        </w:rPr>
      </w:pPr>
      <w:r>
        <w:rPr>
          <w:lang w:val="en-US"/>
        </w:rPr>
        <w:t>Essential: A particular presentation of text is essential to the information being conveyed.</w:t>
      </w:r>
    </w:p>
    <w:p w14:paraId="176116D3" w14:textId="77777777" w:rsidR="004C1EAE" w:rsidRDefault="004C1EAE" w:rsidP="004C1EAE"/>
    <w:p w14:paraId="33D0525B" w14:textId="77777777" w:rsidR="00EB369D" w:rsidRPr="00EB369D" w:rsidRDefault="00EB369D" w:rsidP="00EB369D"/>
    <w:p w14:paraId="57F4C6B2" w14:textId="4192789D" w:rsidR="00133593" w:rsidRPr="00A8109B" w:rsidRDefault="006A5AED" w:rsidP="00A8109B">
      <w:pPr>
        <w:pStyle w:val="Heading3"/>
        <w:rPr>
          <w:b/>
        </w:rPr>
      </w:pPr>
      <w:bookmarkStart w:id="38" w:name="_Toc57986854"/>
      <w:r>
        <w:rPr>
          <w:b/>
        </w:rPr>
        <w:t>Types of Images</w:t>
      </w:r>
      <w:bookmarkEnd w:id="38"/>
    </w:p>
    <w:p w14:paraId="2CB1CB9C" w14:textId="77777777" w:rsidR="004D369B" w:rsidRPr="004D369B" w:rsidRDefault="004D369B" w:rsidP="004D369B">
      <w:pPr>
        <w:pStyle w:val="paragraph"/>
        <w:spacing w:before="0" w:beforeAutospacing="0" w:after="0" w:afterAutospacing="0"/>
        <w:textAlignment w:val="baseline"/>
        <w:rPr>
          <w:rFonts w:asciiTheme="minorHAnsi" w:hAnsiTheme="minorHAnsi" w:cstheme="minorHAnsi"/>
          <w:sz w:val="18"/>
          <w:szCs w:val="18"/>
        </w:rPr>
      </w:pPr>
      <w:r w:rsidRPr="004D369B">
        <w:rPr>
          <w:rStyle w:val="normaltextrun"/>
          <w:rFonts w:asciiTheme="minorHAnsi" w:hAnsiTheme="minorHAnsi" w:cstheme="minorHAnsi"/>
          <w:sz w:val="22"/>
          <w:szCs w:val="22"/>
        </w:rPr>
        <w:t>Images are classified depending on the function they serve and the information they contain. These images must have text alternatives that describe the information or function represented by them.  </w:t>
      </w:r>
      <w:r w:rsidRPr="004D369B">
        <w:rPr>
          <w:rStyle w:val="eop"/>
          <w:rFonts w:asciiTheme="minorHAnsi" w:hAnsiTheme="minorHAnsi" w:cstheme="minorHAnsi"/>
          <w:sz w:val="22"/>
          <w:szCs w:val="22"/>
        </w:rPr>
        <w:t> </w:t>
      </w:r>
    </w:p>
    <w:p w14:paraId="3BDCEA00" w14:textId="712719C7" w:rsidR="004D369B" w:rsidRDefault="004D369B" w:rsidP="004D369B">
      <w:pPr>
        <w:pStyle w:val="paragraph"/>
        <w:spacing w:before="0" w:beforeAutospacing="0" w:after="0" w:afterAutospacing="0"/>
        <w:textAlignment w:val="baseline"/>
        <w:rPr>
          <w:rStyle w:val="normaltextrun"/>
          <w:rFonts w:asciiTheme="minorHAnsi" w:hAnsiTheme="minorHAnsi" w:cstheme="minorHAnsi"/>
          <w:sz w:val="22"/>
          <w:szCs w:val="22"/>
        </w:rPr>
      </w:pPr>
      <w:r w:rsidRPr="004D369B">
        <w:rPr>
          <w:rStyle w:val="normaltextrun"/>
          <w:rFonts w:asciiTheme="minorHAnsi" w:hAnsiTheme="minorHAnsi" w:cstheme="minorHAnsi"/>
          <w:sz w:val="22"/>
          <w:szCs w:val="22"/>
        </w:rPr>
        <w:t>The types of images are:</w:t>
      </w:r>
    </w:p>
    <w:p w14:paraId="0414EE51" w14:textId="68ED8567" w:rsidR="00245EE6" w:rsidRPr="00BF1A47" w:rsidRDefault="00245EE6" w:rsidP="00276102">
      <w:pPr>
        <w:pStyle w:val="paragraph"/>
        <w:numPr>
          <w:ilvl w:val="0"/>
          <w:numId w:val="17"/>
        </w:numPr>
        <w:spacing w:before="0" w:beforeAutospacing="0" w:after="0" w:afterAutospacing="0"/>
        <w:textAlignment w:val="baseline"/>
        <w:rPr>
          <w:rFonts w:asciiTheme="minorHAnsi" w:hAnsiTheme="minorHAnsi" w:cstheme="minorHAnsi"/>
          <w:sz w:val="22"/>
          <w:szCs w:val="22"/>
        </w:rPr>
      </w:pPr>
      <w:r w:rsidRPr="00BF1A47">
        <w:rPr>
          <w:rFonts w:asciiTheme="minorHAnsi" w:hAnsiTheme="minorHAnsi" w:cstheme="minorHAnsi"/>
          <w:sz w:val="22"/>
          <w:szCs w:val="22"/>
        </w:rPr>
        <w:t>Informative Images</w:t>
      </w:r>
    </w:p>
    <w:p w14:paraId="7B239D40" w14:textId="228D81DD" w:rsidR="00245EE6" w:rsidRPr="00BF1A47" w:rsidRDefault="00245EE6" w:rsidP="00276102">
      <w:pPr>
        <w:pStyle w:val="paragraph"/>
        <w:numPr>
          <w:ilvl w:val="0"/>
          <w:numId w:val="17"/>
        </w:numPr>
        <w:spacing w:before="0" w:beforeAutospacing="0" w:after="0" w:afterAutospacing="0"/>
        <w:textAlignment w:val="baseline"/>
        <w:rPr>
          <w:rFonts w:asciiTheme="minorHAnsi" w:hAnsiTheme="minorHAnsi" w:cstheme="minorHAnsi"/>
          <w:sz w:val="22"/>
          <w:szCs w:val="22"/>
        </w:rPr>
      </w:pPr>
      <w:r w:rsidRPr="00BF1A47">
        <w:rPr>
          <w:rFonts w:asciiTheme="minorHAnsi" w:hAnsiTheme="minorHAnsi" w:cstheme="minorHAnsi"/>
          <w:sz w:val="22"/>
          <w:szCs w:val="22"/>
        </w:rPr>
        <w:t>Decorative Images</w:t>
      </w:r>
    </w:p>
    <w:p w14:paraId="29BBB116" w14:textId="7F340604" w:rsidR="00245EE6" w:rsidRPr="00BF1A47" w:rsidRDefault="00BF1A47" w:rsidP="00276102">
      <w:pPr>
        <w:pStyle w:val="paragraph"/>
        <w:numPr>
          <w:ilvl w:val="0"/>
          <w:numId w:val="17"/>
        </w:numPr>
        <w:spacing w:before="0" w:beforeAutospacing="0" w:after="0" w:afterAutospacing="0"/>
        <w:textAlignment w:val="baseline"/>
        <w:rPr>
          <w:rFonts w:asciiTheme="minorHAnsi" w:hAnsiTheme="minorHAnsi" w:cstheme="minorHAnsi"/>
          <w:sz w:val="22"/>
          <w:szCs w:val="22"/>
        </w:rPr>
      </w:pPr>
      <w:r w:rsidRPr="00BF1A47">
        <w:rPr>
          <w:rFonts w:asciiTheme="minorHAnsi" w:hAnsiTheme="minorHAnsi" w:cstheme="minorHAnsi"/>
          <w:sz w:val="22"/>
          <w:szCs w:val="22"/>
        </w:rPr>
        <w:t>Complex Images</w:t>
      </w:r>
    </w:p>
    <w:p w14:paraId="09D7BD18" w14:textId="5863FA83" w:rsidR="00BF1A47" w:rsidRPr="00BF1A47" w:rsidRDefault="00BF1A47" w:rsidP="00276102">
      <w:pPr>
        <w:pStyle w:val="paragraph"/>
        <w:numPr>
          <w:ilvl w:val="0"/>
          <w:numId w:val="17"/>
        </w:numPr>
        <w:spacing w:before="0" w:beforeAutospacing="0" w:after="0" w:afterAutospacing="0"/>
        <w:textAlignment w:val="baseline"/>
        <w:rPr>
          <w:rFonts w:asciiTheme="minorHAnsi" w:hAnsiTheme="minorHAnsi" w:cstheme="minorHAnsi"/>
          <w:sz w:val="22"/>
          <w:szCs w:val="22"/>
        </w:rPr>
      </w:pPr>
      <w:r w:rsidRPr="00BF1A47">
        <w:rPr>
          <w:rFonts w:asciiTheme="minorHAnsi" w:hAnsiTheme="minorHAnsi" w:cstheme="minorHAnsi"/>
          <w:sz w:val="22"/>
          <w:szCs w:val="22"/>
        </w:rPr>
        <w:t>Layered Images</w:t>
      </w:r>
    </w:p>
    <w:p w14:paraId="0E8E6449" w14:textId="3F0D1636" w:rsidR="00BF1A47" w:rsidRPr="00BF1A47" w:rsidRDefault="00BF1A47" w:rsidP="00276102">
      <w:pPr>
        <w:pStyle w:val="paragraph"/>
        <w:numPr>
          <w:ilvl w:val="0"/>
          <w:numId w:val="17"/>
        </w:numPr>
        <w:spacing w:before="0" w:beforeAutospacing="0" w:after="0" w:afterAutospacing="0"/>
        <w:textAlignment w:val="baseline"/>
        <w:rPr>
          <w:rFonts w:asciiTheme="minorHAnsi" w:hAnsiTheme="minorHAnsi" w:cstheme="minorHAnsi"/>
          <w:sz w:val="22"/>
          <w:szCs w:val="22"/>
        </w:rPr>
      </w:pPr>
      <w:r w:rsidRPr="00BF1A47">
        <w:rPr>
          <w:rFonts w:asciiTheme="minorHAnsi" w:hAnsiTheme="minorHAnsi" w:cstheme="minorHAnsi"/>
          <w:sz w:val="22"/>
          <w:szCs w:val="22"/>
        </w:rPr>
        <w:t>Images of text</w:t>
      </w:r>
    </w:p>
    <w:p w14:paraId="06C4B040" w14:textId="299A56DE" w:rsidR="00A8109B" w:rsidRDefault="006A5AED" w:rsidP="00A8109B">
      <w:pPr>
        <w:pStyle w:val="Heading3"/>
        <w:rPr>
          <w:b/>
        </w:rPr>
      </w:pPr>
      <w:bookmarkStart w:id="39" w:name="_Toc57986855"/>
      <w:r>
        <w:rPr>
          <w:b/>
        </w:rPr>
        <w:t>Alternate text for Images</w:t>
      </w:r>
      <w:bookmarkEnd w:id="39"/>
    </w:p>
    <w:p w14:paraId="21034663" w14:textId="745432E3" w:rsidR="00230596" w:rsidRPr="00230596" w:rsidRDefault="00230596" w:rsidP="00230596">
      <w:pPr>
        <w:rPr>
          <w:rFonts w:cstheme="minorHAnsi"/>
        </w:rPr>
      </w:pPr>
      <w:r w:rsidRPr="00230596">
        <w:rPr>
          <w:rStyle w:val="normaltextrun"/>
          <w:rFonts w:cstheme="minorHAnsi"/>
          <w:color w:val="000000"/>
          <w:shd w:val="clear" w:color="auto" w:fill="FFFFFF"/>
          <w:lang w:val="en-IN"/>
        </w:rPr>
        <w:t>Images are not accessible by users of screen readers and hence it is important to describe the images to them. All images which </w:t>
      </w:r>
      <w:r w:rsidRPr="00230596">
        <w:rPr>
          <w:rStyle w:val="normaltextrun"/>
          <w:rFonts w:cstheme="minorHAnsi"/>
          <w:color w:val="000000"/>
          <w:shd w:val="clear" w:color="auto" w:fill="FFFFFF"/>
        </w:rPr>
        <w:t>visually represent some information, typically pictures, photos and illustrations are </w:t>
      </w:r>
      <w:r w:rsidRPr="00230596">
        <w:rPr>
          <w:rStyle w:val="normaltextrun"/>
          <w:rFonts w:cstheme="minorHAnsi"/>
          <w:color w:val="000000"/>
          <w:shd w:val="clear" w:color="auto" w:fill="FFFFFF"/>
          <w:lang w:val="en-IN"/>
        </w:rPr>
        <w:t>informative images. These images need to have </w:t>
      </w:r>
      <w:r w:rsidRPr="00230596">
        <w:rPr>
          <w:rStyle w:val="normaltextrun"/>
          <w:rFonts w:cstheme="minorHAnsi"/>
          <w:color w:val="000000"/>
          <w:shd w:val="clear" w:color="auto" w:fill="FFFFFF"/>
        </w:rPr>
        <w:t>a text alternative that should be a short description conveying the essential information presented by the image.</w:t>
      </w:r>
      <w:r w:rsidRPr="00230596">
        <w:rPr>
          <w:rStyle w:val="eop"/>
          <w:rFonts w:cstheme="minorHAnsi"/>
          <w:color w:val="000000"/>
          <w:shd w:val="clear" w:color="auto" w:fill="FFFFFF"/>
        </w:rPr>
        <w:t> </w:t>
      </w:r>
    </w:p>
    <w:p w14:paraId="69F48F1D" w14:textId="77777777" w:rsidR="006A5AED" w:rsidRPr="00855765" w:rsidRDefault="006A5AED" w:rsidP="00855765"/>
    <w:p w14:paraId="0AD79206" w14:textId="44865BE8" w:rsidR="006D1FED" w:rsidRDefault="00A80271" w:rsidP="00355CC7">
      <w:pPr>
        <w:pStyle w:val="Heading3"/>
        <w:rPr>
          <w:b/>
        </w:rPr>
      </w:pPr>
      <w:bookmarkStart w:id="40" w:name="_Toc495952654"/>
      <w:bookmarkStart w:id="41" w:name="_Toc57986856"/>
      <w:r w:rsidRPr="005E549F">
        <w:rPr>
          <w:b/>
        </w:rPr>
        <w:t>Informative Images</w:t>
      </w:r>
      <w:bookmarkEnd w:id="40"/>
      <w:bookmarkEnd w:id="41"/>
    </w:p>
    <w:p w14:paraId="0C7C1F7B" w14:textId="77777777" w:rsidR="00EB369D" w:rsidRDefault="00EB369D" w:rsidP="00EB369D">
      <w:r>
        <w:t xml:space="preserve">Informative images are those images that visually represent some information, typically pictures, </w:t>
      </w:r>
      <w:proofErr w:type="gramStart"/>
      <w:r>
        <w:t>photos</w:t>
      </w:r>
      <w:proofErr w:type="gramEnd"/>
      <w:r>
        <w:t xml:space="preserve"> and illustrations. They need to have a text alternative that should be a short description conveying the essential information presented by the image.</w:t>
      </w:r>
    </w:p>
    <w:p w14:paraId="7180B895" w14:textId="5435EAB0" w:rsidR="00EB369D" w:rsidRPr="00EB369D" w:rsidRDefault="003E4515" w:rsidP="00EB369D">
      <w:commentRangeStart w:id="42"/>
      <w:r w:rsidRPr="007C7931">
        <w:rPr>
          <w:noProof/>
        </w:rPr>
        <w:drawing>
          <wp:inline distT="0" distB="0" distL="0" distR="0" wp14:anchorId="30C09496" wp14:editId="7EACA4DF">
            <wp:extent cx="807886" cy="327445"/>
            <wp:effectExtent l="19050" t="19050" r="11430" b="15875"/>
            <wp:docPr id="535" name="Picture 535"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commentRangeEnd w:id="42"/>
      <w:r w:rsidR="003C0017">
        <w:rPr>
          <w:rStyle w:val="CommentReference"/>
        </w:rPr>
        <w:commentReference w:id="42"/>
      </w:r>
      <w:ins w:id="43" w:author="Tanvi Dalvi" w:date="2020-12-03T12:20:00Z">
        <w:r w:rsidR="0009722C">
          <w:rPr>
            <w:noProof/>
          </w:rPr>
          <w:softHyphen/>
        </w:r>
      </w:ins>
    </w:p>
    <w:tbl>
      <w:tblPr>
        <w:tblStyle w:val="TableGrid"/>
        <w:tblW w:w="5134" w:type="pct"/>
        <w:tblLook w:val="0020" w:firstRow="1" w:lastRow="0" w:firstColumn="0" w:lastColumn="0" w:noHBand="0" w:noVBand="0"/>
      </w:tblPr>
      <w:tblGrid>
        <w:gridCol w:w="3326"/>
        <w:gridCol w:w="6275"/>
      </w:tblGrid>
      <w:tr w:rsidR="00875C2E" w14:paraId="49180F99"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3C5F74F6" w14:textId="77777777" w:rsidR="00875C2E" w:rsidRDefault="00875C2E"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3516DC8E" w14:textId="77777777" w:rsidR="00875C2E" w:rsidRDefault="00875C2E" w:rsidP="0021751A">
            <w:pPr>
              <w:pStyle w:val="Level"/>
              <w:ind w:left="15"/>
            </w:pPr>
            <w:r>
              <w:t>WCAG Conformance Level</w:t>
            </w:r>
          </w:p>
        </w:tc>
      </w:tr>
      <w:tr w:rsidR="00875C2E" w14:paraId="1A9EBC9D"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3B1B3C85" w14:textId="24FAB30C" w:rsidR="00875C2E" w:rsidRPr="005063D5" w:rsidRDefault="005063D5" w:rsidP="0021751A">
            <w:pPr>
              <w:pStyle w:val="Strong1"/>
            </w:pPr>
            <w:r w:rsidRPr="005063D5">
              <w:rPr>
                <w:rStyle w:val="normaltextrun"/>
                <w:rFonts w:ascii="Calibri" w:hAnsi="Calibri" w:cs="Calibri"/>
                <w:color w:val="000000"/>
                <w:shd w:val="clear" w:color="auto" w:fill="FFFFFF"/>
              </w:rPr>
              <w:t>1.1.1 Non-text Content</w:t>
            </w:r>
            <w:r w:rsidRPr="005063D5">
              <w:rPr>
                <w:rStyle w:val="eop"/>
                <w:rFonts w:ascii="Calibri" w:hAnsi="Calibri" w:cs="Calibri"/>
                <w:color w:val="000000"/>
                <w:shd w:val="clear" w:color="auto" w:fill="FFFFFF"/>
              </w:rPr>
              <w:t> </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1EED8F4A" w14:textId="5254E21A" w:rsidR="00875C2E" w:rsidRDefault="005063D5" w:rsidP="0021751A">
            <w:pPr>
              <w:pStyle w:val="Strong1"/>
            </w:pPr>
            <w:r>
              <w:t>A</w:t>
            </w:r>
          </w:p>
        </w:tc>
      </w:tr>
    </w:tbl>
    <w:p w14:paraId="56B68563" w14:textId="06F024AD" w:rsidR="00875C2E" w:rsidRDefault="00875C2E" w:rsidP="00875C2E">
      <w:pPr>
        <w:pStyle w:val="Heading4"/>
      </w:pPr>
      <w:r w:rsidRPr="005E549F">
        <w:t>How to implement</w:t>
      </w:r>
      <w:r>
        <w:t>?</w:t>
      </w:r>
    </w:p>
    <w:p w14:paraId="45BBA989" w14:textId="290D2A06" w:rsidR="00484807" w:rsidRDefault="006E5A83" w:rsidP="00662C4F">
      <w:r>
        <w:t xml:space="preserve">This section lists the techniques that need to </w:t>
      </w:r>
      <w:r w:rsidR="005E3481">
        <w:t xml:space="preserve">be </w:t>
      </w:r>
      <w:r w:rsidR="00662C4F">
        <w:t xml:space="preserve">implemented </w:t>
      </w:r>
      <w:r w:rsidR="008665C7">
        <w:t>to</w:t>
      </w:r>
      <w:r w:rsidR="00662C4F">
        <w:t xml:space="preserve"> make images accessible in a PDF document. </w:t>
      </w:r>
    </w:p>
    <w:p w14:paraId="23F091C1" w14:textId="357A3EFD" w:rsidR="00A0550F" w:rsidRDefault="008B3D02" w:rsidP="00276102">
      <w:pPr>
        <w:pStyle w:val="ListParagraph"/>
        <w:numPr>
          <w:ilvl w:val="0"/>
          <w:numId w:val="43"/>
        </w:numPr>
      </w:pPr>
      <w:r>
        <w:t xml:space="preserve">Add alternate </w:t>
      </w:r>
      <w:r w:rsidR="0055249C">
        <w:t xml:space="preserve">text </w:t>
      </w:r>
      <w:r w:rsidR="00B21B15">
        <w:t xml:space="preserve">that describes the information conveyed </w:t>
      </w:r>
      <w:r w:rsidR="000D19CB">
        <w:t>by the image.</w:t>
      </w:r>
    </w:p>
    <w:p w14:paraId="30C2E2A8" w14:textId="5339B6EF" w:rsidR="00A0550F" w:rsidRDefault="00540F25" w:rsidP="00276102">
      <w:pPr>
        <w:pStyle w:val="ListParagraph"/>
        <w:numPr>
          <w:ilvl w:val="0"/>
          <w:numId w:val="43"/>
        </w:numPr>
      </w:pPr>
      <w:r>
        <w:t xml:space="preserve">Include the alt-text for informative images </w:t>
      </w:r>
      <w:r w:rsidR="00D71C0A">
        <w:t>via “alternate text” field of the &lt;Figure&gt; tag.</w:t>
      </w:r>
    </w:p>
    <w:p w14:paraId="77C93EC8" w14:textId="2C3F6CCB" w:rsidR="00A0550F" w:rsidRDefault="00114FD1" w:rsidP="00276102">
      <w:pPr>
        <w:pStyle w:val="ListParagraph"/>
        <w:numPr>
          <w:ilvl w:val="0"/>
          <w:numId w:val="43"/>
        </w:numPr>
      </w:pPr>
      <w:r>
        <w:t xml:space="preserve">Edit the alternate text if it fails to sufficiently </w:t>
      </w:r>
      <w:r w:rsidR="007C296D">
        <w:t xml:space="preserve">describe the purpose of the image. </w:t>
      </w:r>
      <w:r w:rsidR="00967ED0">
        <w:t xml:space="preserve"> </w:t>
      </w:r>
    </w:p>
    <w:p w14:paraId="1CD4E573" w14:textId="7CB7CBFF" w:rsidR="00A0550F" w:rsidRDefault="00FF3BA1" w:rsidP="00276102">
      <w:pPr>
        <w:pStyle w:val="ListParagraph"/>
        <w:numPr>
          <w:ilvl w:val="0"/>
          <w:numId w:val="43"/>
        </w:numPr>
      </w:pPr>
      <w:r>
        <w:t xml:space="preserve">Add </w:t>
      </w:r>
      <w:r w:rsidR="001B576F">
        <w:t xml:space="preserve">unique, </w:t>
      </w:r>
      <w:r w:rsidR="008665C7">
        <w:t>concise,</w:t>
      </w:r>
      <w:r w:rsidR="001B576F">
        <w:t xml:space="preserve"> and accurate alternate text for informative images.</w:t>
      </w:r>
    </w:p>
    <w:p w14:paraId="7E2C74BB" w14:textId="3920537A" w:rsidR="001B576F" w:rsidRDefault="008665C7" w:rsidP="00276102">
      <w:pPr>
        <w:pStyle w:val="ListParagraph"/>
        <w:numPr>
          <w:ilvl w:val="0"/>
          <w:numId w:val="43"/>
        </w:numPr>
      </w:pPr>
      <w:r>
        <w:t>Include information</w:t>
      </w:r>
      <w:r w:rsidR="00623B79">
        <w:t xml:space="preserve"> that describes the purpose of the image and do not </w:t>
      </w:r>
      <w:r w:rsidR="0093258E">
        <w:t xml:space="preserve">describe the </w:t>
      </w:r>
      <w:r w:rsidR="00623B79">
        <w:t xml:space="preserve">visual </w:t>
      </w:r>
      <w:r>
        <w:t>presentation of</w:t>
      </w:r>
      <w:r w:rsidR="00623B79">
        <w:t xml:space="preserve"> the image. </w:t>
      </w:r>
    </w:p>
    <w:p w14:paraId="165BA864" w14:textId="6302AD32" w:rsidR="00E07B5A" w:rsidRDefault="00355CC7" w:rsidP="00133593">
      <w:pPr>
        <w:pStyle w:val="Heading4"/>
      </w:pPr>
      <w:r>
        <w:t>Practices to Apply &amp; Avoid</w:t>
      </w:r>
    </w:p>
    <w:p w14:paraId="1098DE67" w14:textId="77437DD9" w:rsidR="00E12E46" w:rsidRDefault="003B0B73" w:rsidP="00D60FC5">
      <w:pPr>
        <w:pStyle w:val="Dont"/>
        <w:spacing w:after="0"/>
      </w:pPr>
      <w:r>
        <w:t xml:space="preserve">Avoid </w:t>
      </w:r>
      <w:r w:rsidR="00E844B5">
        <w:t>tagging</w:t>
      </w:r>
      <w:r w:rsidR="00FD0C2F">
        <w:t xml:space="preserve"> informative images </w:t>
      </w:r>
      <w:r w:rsidR="00E12E46">
        <w:t>as artifacts.</w:t>
      </w:r>
    </w:p>
    <w:p w14:paraId="259F5F0A" w14:textId="77777777" w:rsidR="00E12E46" w:rsidRDefault="00E12E46" w:rsidP="00E12E46"/>
    <w:p w14:paraId="600BEBE2" w14:textId="5398BD34" w:rsidR="003B0B73" w:rsidRDefault="003B0B73" w:rsidP="00E12E46">
      <w:r>
        <w:t>For example, in the 2019</w:t>
      </w:r>
      <w:r w:rsidR="005366E2">
        <w:t>-</w:t>
      </w:r>
      <w:r>
        <w:t xml:space="preserve">ar.pdf, </w:t>
      </w:r>
      <w:r w:rsidRPr="003B0B73">
        <w:t xml:space="preserve">empty alt attribute was provided for the </w:t>
      </w:r>
      <w:r w:rsidR="005366E2">
        <w:t>Business Fights poverty logo</w:t>
      </w:r>
      <w:r w:rsidRPr="003B0B73">
        <w:t>. As a result, screen reader users will skip the image, and the purpose of the image will not be clear for screen reader users</w:t>
      </w:r>
      <w:r>
        <w:t>.</w:t>
      </w:r>
    </w:p>
    <w:p w14:paraId="6A1F76DE" w14:textId="77777777" w:rsidR="00484807" w:rsidRDefault="00484807" w:rsidP="003B0B73">
      <w:pPr>
        <w:spacing w:after="0"/>
        <w:ind w:left="360"/>
      </w:pPr>
    </w:p>
    <w:p w14:paraId="20D274D7" w14:textId="02A1A673" w:rsidR="005366E2" w:rsidRDefault="005366E2" w:rsidP="006772B4">
      <w:pPr>
        <w:spacing w:after="0"/>
        <w:ind w:left="360"/>
        <w:jc w:val="center"/>
      </w:pPr>
      <w:r>
        <w:rPr>
          <w:noProof/>
        </w:rPr>
        <w:drawing>
          <wp:inline distT="0" distB="0" distL="0" distR="0" wp14:anchorId="0E7B4353" wp14:editId="2D56F179">
            <wp:extent cx="5144913" cy="3333750"/>
            <wp:effectExtent l="19050" t="19050" r="17780" b="19050"/>
            <wp:docPr id="5" name="Picture 5" descr="Informative image inaccurately marked as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nformative image inaccurately marked as artifact."/>
                    <pic:cNvPicPr/>
                  </pic:nvPicPr>
                  <pic:blipFill>
                    <a:blip r:embed="rId19"/>
                    <a:stretch>
                      <a:fillRect/>
                    </a:stretch>
                  </pic:blipFill>
                  <pic:spPr>
                    <a:xfrm>
                      <a:off x="0" y="0"/>
                      <a:ext cx="5154503" cy="3339964"/>
                    </a:xfrm>
                    <a:prstGeom prst="rect">
                      <a:avLst/>
                    </a:prstGeom>
                    <a:ln>
                      <a:solidFill>
                        <a:schemeClr val="tx1"/>
                      </a:solidFill>
                    </a:ln>
                  </pic:spPr>
                </pic:pic>
              </a:graphicData>
            </a:graphic>
          </wp:inline>
        </w:drawing>
      </w:r>
    </w:p>
    <w:p w14:paraId="2451A85F" w14:textId="77777777" w:rsidR="003B0B73" w:rsidRDefault="003B0B73" w:rsidP="003B0B73">
      <w:pPr>
        <w:spacing w:after="0"/>
        <w:ind w:left="360"/>
      </w:pPr>
    </w:p>
    <w:p w14:paraId="098D9D1E" w14:textId="53D28EC4" w:rsidR="003B0B73" w:rsidRDefault="003B0B73" w:rsidP="003B0B73">
      <w:pPr>
        <w:spacing w:after="0"/>
        <w:ind w:left="360"/>
        <w:jc w:val="center"/>
      </w:pPr>
    </w:p>
    <w:p w14:paraId="6C49A893" w14:textId="77777777" w:rsidR="003B0B73" w:rsidRDefault="003B0B73" w:rsidP="003B0B73">
      <w:pPr>
        <w:spacing w:after="0"/>
        <w:ind w:left="360"/>
        <w:jc w:val="center"/>
      </w:pPr>
    </w:p>
    <w:p w14:paraId="2C1EE07B" w14:textId="704B76AB" w:rsidR="003B0B73" w:rsidRDefault="003B0B73" w:rsidP="006772B4">
      <w:pPr>
        <w:pStyle w:val="Do"/>
      </w:pPr>
      <w:r>
        <w:t>Specify accurate text alternatives describing the purpose of informative images.</w:t>
      </w:r>
    </w:p>
    <w:p w14:paraId="1244DF95" w14:textId="7FF0617A" w:rsidR="002140D5" w:rsidRDefault="00334D50" w:rsidP="002140D5">
      <w:pPr>
        <w:spacing w:after="0"/>
      </w:pPr>
      <w:r>
        <w:br/>
      </w:r>
      <w:r w:rsidR="002140D5">
        <w:t>For example, in the 2020-Roles-and-Responsibilites-of-the-chair.pdf, accurate alt</w:t>
      </w:r>
      <w:r w:rsidR="00B43992">
        <w:t xml:space="preserve">ernate </w:t>
      </w:r>
      <w:r w:rsidR="008665C7">
        <w:t>text “</w:t>
      </w:r>
      <w:r w:rsidR="002140D5">
        <w:t>Pearson Logo" is specified for an informative image.</w:t>
      </w:r>
    </w:p>
    <w:p w14:paraId="0E532F6D" w14:textId="77777777" w:rsidR="002140D5" w:rsidRDefault="002140D5" w:rsidP="002140D5">
      <w:pPr>
        <w:spacing w:after="0"/>
      </w:pPr>
    </w:p>
    <w:p w14:paraId="718B9A5B" w14:textId="7953ABED" w:rsidR="002140D5" w:rsidRDefault="002140D5" w:rsidP="002140D5">
      <w:pPr>
        <w:spacing w:after="0"/>
        <w:jc w:val="center"/>
      </w:pPr>
      <w:r>
        <w:rPr>
          <w:noProof/>
        </w:rPr>
        <w:drawing>
          <wp:inline distT="0" distB="0" distL="0" distR="0" wp14:anchorId="19F794EB" wp14:editId="7097871F">
            <wp:extent cx="4678784" cy="3197542"/>
            <wp:effectExtent l="19050" t="19050" r="26670" b="22225"/>
            <wp:docPr id="39" name="Picture 39" descr="Informative image with accurate alterna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nformative image with accurate alternate text."/>
                    <pic:cNvPicPr/>
                  </pic:nvPicPr>
                  <pic:blipFill rotWithShape="1">
                    <a:blip r:embed="rId20"/>
                    <a:srcRect l="4799" r="4015"/>
                    <a:stretch/>
                  </pic:blipFill>
                  <pic:spPr bwMode="auto">
                    <a:xfrm>
                      <a:off x="0" y="0"/>
                      <a:ext cx="4684522" cy="32014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B65BA7" w14:textId="774222E1" w:rsidR="002140D5" w:rsidRDefault="002140D5" w:rsidP="002140D5"/>
    <w:p w14:paraId="4A492181" w14:textId="3C3B0FEC" w:rsidR="003B0B73" w:rsidRDefault="003B0B73" w:rsidP="006772B4">
      <w:pPr>
        <w:pStyle w:val="Dont"/>
      </w:pPr>
      <w:r w:rsidRPr="003B0B73">
        <w:t xml:space="preserve">Avoid </w:t>
      </w:r>
      <w:r w:rsidR="00D0669C">
        <w:t>specifying</w:t>
      </w:r>
      <w:r w:rsidRPr="003B0B73">
        <w:t xml:space="preserve"> inaccurate </w:t>
      </w:r>
      <w:r w:rsidR="00DF4590">
        <w:t xml:space="preserve">and incomplete </w:t>
      </w:r>
      <w:r w:rsidRPr="003B0B73">
        <w:t>alternative text for images.</w:t>
      </w:r>
    </w:p>
    <w:p w14:paraId="4BC303E3" w14:textId="23FC1232" w:rsidR="001A2AF5" w:rsidRDefault="001A2AF5" w:rsidP="001A2AF5">
      <w:r>
        <w:t>For example, in the 2019-ar.pdf</w:t>
      </w:r>
      <w:r w:rsidRPr="00E73C5A">
        <w:t xml:space="preserve">, inaccurate </w:t>
      </w:r>
      <w:r w:rsidR="00DF4590">
        <w:t xml:space="preserve">and incomplete </w:t>
      </w:r>
      <w:r w:rsidR="00767663">
        <w:t>alternate</w:t>
      </w:r>
      <w:r w:rsidRPr="00E73C5A">
        <w:t xml:space="preserve"> text </w:t>
      </w:r>
      <w:r>
        <w:t>“The best employers for diversity</w:t>
      </w:r>
      <w:r w:rsidRPr="00E73C5A">
        <w:t xml:space="preserve">" is provided for an informative image. </w:t>
      </w:r>
    </w:p>
    <w:p w14:paraId="4512E8F5" w14:textId="77777777" w:rsidR="001A2AF5" w:rsidRPr="00E73C5A" w:rsidRDefault="001A2AF5" w:rsidP="001A2AF5"/>
    <w:p w14:paraId="5ABF41BC" w14:textId="1909F028" w:rsidR="001A2AF5" w:rsidRDefault="001A2AF5" w:rsidP="001A2AF5">
      <w:pPr>
        <w:jc w:val="center"/>
      </w:pPr>
      <w:r>
        <w:rPr>
          <w:noProof/>
        </w:rPr>
        <w:drawing>
          <wp:inline distT="0" distB="0" distL="0" distR="0" wp14:anchorId="2D4EE202" wp14:editId="0E9F9D98">
            <wp:extent cx="4343400" cy="3019498"/>
            <wp:effectExtent l="19050" t="19050" r="19050" b="28575"/>
            <wp:docPr id="40" name="Picture 40" descr="Image with inaccurate and incomplete alternativ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mage with inaccurate and incomplete alternative text."/>
                    <pic:cNvPicPr/>
                  </pic:nvPicPr>
                  <pic:blipFill>
                    <a:blip r:embed="rId21"/>
                    <a:stretch>
                      <a:fillRect/>
                    </a:stretch>
                  </pic:blipFill>
                  <pic:spPr>
                    <a:xfrm>
                      <a:off x="0" y="0"/>
                      <a:ext cx="4346198" cy="3021443"/>
                    </a:xfrm>
                    <a:prstGeom prst="rect">
                      <a:avLst/>
                    </a:prstGeom>
                    <a:ln>
                      <a:solidFill>
                        <a:schemeClr val="tx1"/>
                      </a:solidFill>
                    </a:ln>
                  </pic:spPr>
                </pic:pic>
              </a:graphicData>
            </a:graphic>
          </wp:inline>
        </w:drawing>
      </w:r>
    </w:p>
    <w:p w14:paraId="05A5FF75" w14:textId="4A030C94" w:rsidR="00E55A0A" w:rsidRDefault="003B0B73" w:rsidP="006772B4">
      <w:pPr>
        <w:pStyle w:val="Do"/>
      </w:pPr>
      <w:r>
        <w:t>Add descriptive alternate text for informative images.</w:t>
      </w:r>
      <w:r w:rsidR="00E55A0A">
        <w:br/>
      </w:r>
    </w:p>
    <w:p w14:paraId="4C45D4DD" w14:textId="41704004" w:rsidR="00E55A0A" w:rsidRDefault="00E55A0A" w:rsidP="00E55A0A">
      <w:r>
        <w:t>For example, in the 2019-ar.pdf</w:t>
      </w:r>
      <w:r w:rsidRPr="00E73C5A">
        <w:t xml:space="preserve">, accurate </w:t>
      </w:r>
      <w:r>
        <w:t>and descriptive alternate</w:t>
      </w:r>
      <w:r w:rsidRPr="00E73C5A">
        <w:t xml:space="preserve"> text </w:t>
      </w:r>
      <w:r>
        <w:t>“</w:t>
      </w:r>
      <w:r w:rsidR="007B5278">
        <w:t xml:space="preserve">Forbes 2020- </w:t>
      </w:r>
      <w:r>
        <w:t xml:space="preserve">The best </w:t>
      </w:r>
      <w:r w:rsidR="007B5278">
        <w:t>E</w:t>
      </w:r>
      <w:r>
        <w:t xml:space="preserve">mployers for </w:t>
      </w:r>
      <w:r w:rsidR="007B5278">
        <w:t>D</w:t>
      </w:r>
      <w:r>
        <w:t>iversity</w:t>
      </w:r>
      <w:r w:rsidRPr="00E73C5A">
        <w:t xml:space="preserve">" is provided for an informative image. </w:t>
      </w:r>
    </w:p>
    <w:p w14:paraId="4D8C0F62" w14:textId="322ECB0E" w:rsidR="003B0B73" w:rsidRDefault="007B5278" w:rsidP="007B5278">
      <w:pPr>
        <w:jc w:val="center"/>
      </w:pPr>
      <w:r>
        <w:rPr>
          <w:noProof/>
        </w:rPr>
        <w:drawing>
          <wp:inline distT="0" distB="0" distL="0" distR="0" wp14:anchorId="4830A96C" wp14:editId="24F911A2">
            <wp:extent cx="5129022" cy="3376606"/>
            <wp:effectExtent l="19050" t="19050" r="14605" b="14605"/>
            <wp:docPr id="61" name="Picture 61" descr="Image with accurate and descriptive alternativ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Image with accurate and descriptive alternative text."/>
                    <pic:cNvPicPr/>
                  </pic:nvPicPr>
                  <pic:blipFill rotWithShape="1">
                    <a:blip r:embed="rId22"/>
                    <a:srcRect b="1519"/>
                    <a:stretch/>
                  </pic:blipFill>
                  <pic:spPr bwMode="auto">
                    <a:xfrm>
                      <a:off x="0" y="0"/>
                      <a:ext cx="5131886" cy="337849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A2AF5">
        <w:br/>
      </w:r>
    </w:p>
    <w:p w14:paraId="44C97395" w14:textId="77777777" w:rsidR="001A2AF5" w:rsidRDefault="001A2AF5" w:rsidP="001A2AF5">
      <w:pPr>
        <w:pStyle w:val="Dont"/>
      </w:pPr>
      <w:r w:rsidRPr="003B0BF6">
        <w:t>Avoid specifying identical alternate text for multiple images.</w:t>
      </w:r>
    </w:p>
    <w:p w14:paraId="59CB69C5" w14:textId="1356C4C6" w:rsidR="00D35E3C" w:rsidRPr="003B0BF6" w:rsidRDefault="00D35E3C" w:rsidP="00915307">
      <w:r>
        <w:t xml:space="preserve">For example, in the </w:t>
      </w:r>
      <w:r w:rsidR="00413147" w:rsidRPr="00413147">
        <w:t>20200512_VigeoEiris_SPO_Pearson_Update</w:t>
      </w:r>
      <w:r>
        <w:t>.pdf</w:t>
      </w:r>
      <w:r w:rsidRPr="00E73C5A">
        <w:t xml:space="preserve">, </w:t>
      </w:r>
      <w:r w:rsidR="0003415C">
        <w:t>non-descriptive and identical</w:t>
      </w:r>
      <w:r>
        <w:t xml:space="preserve"> alternate</w:t>
      </w:r>
      <w:r w:rsidRPr="00E73C5A">
        <w:t xml:space="preserve"> text</w:t>
      </w:r>
      <w:r w:rsidR="0003415C">
        <w:t xml:space="preserve"> </w:t>
      </w:r>
      <w:r>
        <w:t>“</w:t>
      </w:r>
      <w:r w:rsidR="0003415C">
        <w:t>Icon</w:t>
      </w:r>
      <w:r w:rsidRPr="00E73C5A">
        <w:t xml:space="preserve">" </w:t>
      </w:r>
      <w:r w:rsidR="0003415C">
        <w:t>has been specified for multiple image</w:t>
      </w:r>
      <w:r w:rsidR="00915307">
        <w:t>s.</w:t>
      </w:r>
    </w:p>
    <w:p w14:paraId="3E6C0B27" w14:textId="72BF0E1F" w:rsidR="003B0B73" w:rsidRDefault="00D35E3C" w:rsidP="00653148">
      <w:pPr>
        <w:jc w:val="center"/>
      </w:pPr>
      <w:r>
        <w:rPr>
          <w:noProof/>
        </w:rPr>
        <w:drawing>
          <wp:inline distT="0" distB="0" distL="0" distR="0" wp14:anchorId="268DB1A6" wp14:editId="1DFB2632">
            <wp:extent cx="5230368" cy="2850439"/>
            <wp:effectExtent l="19050" t="19050" r="27940" b="26670"/>
            <wp:docPr id="454" name="Picture 454" descr="Alternative text &quot;Icon&quot; specified f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lternative text &quot;Icon&quot; specified for image"/>
                    <pic:cNvPicPr/>
                  </pic:nvPicPr>
                  <pic:blipFill>
                    <a:blip r:embed="rId23"/>
                    <a:stretch>
                      <a:fillRect/>
                    </a:stretch>
                  </pic:blipFill>
                  <pic:spPr>
                    <a:xfrm>
                      <a:off x="0" y="0"/>
                      <a:ext cx="5232765" cy="2851745"/>
                    </a:xfrm>
                    <a:prstGeom prst="rect">
                      <a:avLst/>
                    </a:prstGeom>
                    <a:ln>
                      <a:solidFill>
                        <a:schemeClr val="tx1"/>
                      </a:solidFill>
                    </a:ln>
                  </pic:spPr>
                </pic:pic>
              </a:graphicData>
            </a:graphic>
          </wp:inline>
        </w:drawing>
      </w:r>
    </w:p>
    <w:p w14:paraId="55B7D782" w14:textId="77777777" w:rsidR="00CE6F9A" w:rsidRDefault="00CE6F9A" w:rsidP="00692BB3">
      <w:pPr>
        <w:pStyle w:val="Apply"/>
        <w:numPr>
          <w:ilvl w:val="0"/>
          <w:numId w:val="0"/>
        </w:numPr>
      </w:pPr>
    </w:p>
    <w:p w14:paraId="4E26460E" w14:textId="125074C6" w:rsidR="00653148" w:rsidRDefault="00653148" w:rsidP="00653148">
      <w:pPr>
        <w:jc w:val="center"/>
      </w:pPr>
      <w:r>
        <w:rPr>
          <w:noProof/>
        </w:rPr>
        <w:drawing>
          <wp:inline distT="0" distB="0" distL="0" distR="0" wp14:anchorId="339C7D43" wp14:editId="26232FA2">
            <wp:extent cx="5285232" cy="2960520"/>
            <wp:effectExtent l="19050" t="19050" r="10795" b="11430"/>
            <wp:docPr id="457" name="Picture 457" descr="Alternative text &quot;Icon&quot; specified f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lternative text &quot;Icon&quot; specified for image"/>
                    <pic:cNvPicPr/>
                  </pic:nvPicPr>
                  <pic:blipFill>
                    <a:blip r:embed="rId24"/>
                    <a:stretch>
                      <a:fillRect/>
                    </a:stretch>
                  </pic:blipFill>
                  <pic:spPr>
                    <a:xfrm>
                      <a:off x="0" y="0"/>
                      <a:ext cx="5297772" cy="2967544"/>
                    </a:xfrm>
                    <a:prstGeom prst="rect">
                      <a:avLst/>
                    </a:prstGeom>
                    <a:ln>
                      <a:solidFill>
                        <a:schemeClr val="tx1"/>
                      </a:solidFill>
                    </a:ln>
                  </pic:spPr>
                </pic:pic>
              </a:graphicData>
            </a:graphic>
          </wp:inline>
        </w:drawing>
      </w:r>
    </w:p>
    <w:p w14:paraId="29F1A11F" w14:textId="77777777" w:rsidR="00026E09" w:rsidRPr="00355CC7" w:rsidRDefault="00026E09" w:rsidP="00AB3BD4">
      <w:pPr>
        <w:pStyle w:val="Level"/>
      </w:pPr>
    </w:p>
    <w:p w14:paraId="6524D614" w14:textId="5A299266" w:rsidR="00AB3BD4" w:rsidRDefault="00A80271" w:rsidP="00A80271">
      <w:pPr>
        <w:pStyle w:val="Heading3"/>
        <w:rPr>
          <w:b/>
        </w:rPr>
      </w:pPr>
      <w:bookmarkStart w:id="44" w:name="_Toc495952655"/>
      <w:bookmarkStart w:id="45" w:name="_Toc57986857"/>
      <w:r w:rsidRPr="00ED3663">
        <w:rPr>
          <w:b/>
        </w:rPr>
        <w:t>Decorative Images</w:t>
      </w:r>
      <w:bookmarkEnd w:id="44"/>
      <w:bookmarkEnd w:id="45"/>
    </w:p>
    <w:p w14:paraId="20325374" w14:textId="2B32017A" w:rsidR="004D450A" w:rsidRDefault="004D450A" w:rsidP="004D450A">
      <w:r>
        <w:t xml:space="preserve">Decorative images are used to enhance the presentation of a </w:t>
      </w:r>
      <w:r w:rsidR="0011568C">
        <w:t>PDF</w:t>
      </w:r>
      <w:r w:rsidR="00D0389B">
        <w:t xml:space="preserve"> document</w:t>
      </w:r>
      <w:r>
        <w:t xml:space="preserve">. Since these images do not convey any information, a descriptive alternate text is not required to be specified. </w:t>
      </w:r>
    </w:p>
    <w:p w14:paraId="07E2439A" w14:textId="77777777" w:rsidR="004D450A" w:rsidRPr="004D450A" w:rsidRDefault="004D450A" w:rsidP="004D450A"/>
    <w:p w14:paraId="5FA832EF" w14:textId="2A010B85" w:rsidR="00A24024" w:rsidRDefault="00A24024" w:rsidP="00A24024">
      <w:pPr>
        <w:pStyle w:val="Heading4"/>
      </w:pPr>
      <w:r w:rsidRPr="005E549F">
        <w:t>How to implement</w:t>
      </w:r>
      <w:r>
        <w:t>?</w:t>
      </w:r>
    </w:p>
    <w:p w14:paraId="1306CD89" w14:textId="77777777" w:rsidR="00413147" w:rsidRDefault="0012702A" w:rsidP="008663D1">
      <w:r>
        <w:t>This section lists the techniques for implementing decorative images in a PDF document.</w:t>
      </w:r>
    </w:p>
    <w:p w14:paraId="3C97133A" w14:textId="7F6678D4" w:rsidR="00413147" w:rsidRDefault="00E844B5" w:rsidP="00276102">
      <w:pPr>
        <w:pStyle w:val="ListParagraph"/>
        <w:numPr>
          <w:ilvl w:val="0"/>
          <w:numId w:val="44"/>
        </w:numPr>
      </w:pPr>
      <w:r>
        <w:t>Tag</w:t>
      </w:r>
      <w:r w:rsidR="005441C0">
        <w:t xml:space="preserve"> decorative images as an artifact.</w:t>
      </w:r>
    </w:p>
    <w:p w14:paraId="2C9E353E" w14:textId="1B604CA1" w:rsidR="00BC23AF" w:rsidRDefault="00E844B5" w:rsidP="00276102">
      <w:pPr>
        <w:pStyle w:val="ListParagraph"/>
        <w:numPr>
          <w:ilvl w:val="0"/>
          <w:numId w:val="44"/>
        </w:numPr>
      </w:pPr>
      <w:r>
        <w:t>Tag</w:t>
      </w:r>
      <w:r w:rsidR="0039349E">
        <w:t xml:space="preserve"> informative images as an artifact if the </w:t>
      </w:r>
      <w:r w:rsidR="00547175">
        <w:t>i</w:t>
      </w:r>
      <w:r w:rsidR="00C02C84">
        <w:t>nfo</w:t>
      </w:r>
      <w:r w:rsidR="00303031">
        <w:t xml:space="preserve">rmation </w:t>
      </w:r>
      <w:r w:rsidR="00835431">
        <w:t xml:space="preserve">is </w:t>
      </w:r>
      <w:r w:rsidR="00F11AA7">
        <w:t>available in the surrounding tex</w:t>
      </w:r>
      <w:r w:rsidR="00835431">
        <w:t>t</w:t>
      </w:r>
      <w:r w:rsidR="0039349E">
        <w:t xml:space="preserve">. </w:t>
      </w:r>
    </w:p>
    <w:p w14:paraId="71A7C06B" w14:textId="77777777" w:rsidR="0012702A" w:rsidRDefault="0012702A" w:rsidP="0012702A"/>
    <w:p w14:paraId="6908DA28" w14:textId="48FE39DE" w:rsidR="00E10810" w:rsidRDefault="00E10810" w:rsidP="00A8109B">
      <w:pPr>
        <w:pStyle w:val="Heading4"/>
      </w:pPr>
      <w:r>
        <w:t>Practices to Apply &amp; Avoid</w:t>
      </w:r>
    </w:p>
    <w:p w14:paraId="4BD7B4A9" w14:textId="1A1B2801" w:rsidR="004D450A" w:rsidRDefault="004D450A" w:rsidP="005541E3">
      <w:pPr>
        <w:pStyle w:val="Do"/>
      </w:pPr>
      <w:r w:rsidRPr="004D450A">
        <w:t xml:space="preserve">Ensure decorative images are </w:t>
      </w:r>
      <w:r w:rsidR="00833827">
        <w:t>tagged</w:t>
      </w:r>
      <w:r w:rsidRPr="004D450A">
        <w:t xml:space="preserve"> using artifact tag.</w:t>
      </w:r>
    </w:p>
    <w:p w14:paraId="07C8A735" w14:textId="77777777" w:rsidR="001C50F3" w:rsidRDefault="001C50F3" w:rsidP="001C50F3"/>
    <w:p w14:paraId="3B670CAC" w14:textId="4364AA8A" w:rsidR="00001AC7" w:rsidRDefault="00C86127" w:rsidP="00001AC7">
      <w:r>
        <w:t xml:space="preserve">For example, in the 2019-ar.pdf, </w:t>
      </w:r>
      <w:r w:rsidR="003B504C">
        <w:t>the following</w:t>
      </w:r>
      <w:r w:rsidR="009B5E81">
        <w:t xml:space="preserve"> decorative</w:t>
      </w:r>
      <w:r w:rsidR="00946E1C">
        <w:t xml:space="preserve"> image is accurately </w:t>
      </w:r>
      <w:r w:rsidR="00833827">
        <w:t>tagged</w:t>
      </w:r>
      <w:r w:rsidR="00946E1C">
        <w:t xml:space="preserve"> as an artifact. </w:t>
      </w:r>
    </w:p>
    <w:p w14:paraId="1AAB235E" w14:textId="39ED8CF9" w:rsidR="004D450A" w:rsidRDefault="00001AC7" w:rsidP="005541E3">
      <w:pPr>
        <w:jc w:val="center"/>
      </w:pPr>
      <w:r>
        <w:rPr>
          <w:noProof/>
        </w:rPr>
        <w:drawing>
          <wp:inline distT="0" distB="0" distL="0" distR="0" wp14:anchorId="6945F702" wp14:editId="1F2B6411">
            <wp:extent cx="5943600" cy="3624580"/>
            <wp:effectExtent l="19050" t="19050" r="19050" b="13970"/>
            <wp:docPr id="13" name="Picture 13" descr="Decorative image accurately tagged as an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corative image accurately tagged as an artifact."/>
                    <pic:cNvPicPr/>
                  </pic:nvPicPr>
                  <pic:blipFill>
                    <a:blip r:embed="rId25"/>
                    <a:stretch>
                      <a:fillRect/>
                    </a:stretch>
                  </pic:blipFill>
                  <pic:spPr>
                    <a:xfrm>
                      <a:off x="0" y="0"/>
                      <a:ext cx="5943600" cy="3624580"/>
                    </a:xfrm>
                    <a:prstGeom prst="rect">
                      <a:avLst/>
                    </a:prstGeom>
                    <a:ln>
                      <a:solidFill>
                        <a:schemeClr val="tx1"/>
                      </a:solidFill>
                    </a:ln>
                  </pic:spPr>
                </pic:pic>
              </a:graphicData>
            </a:graphic>
          </wp:inline>
        </w:drawing>
      </w:r>
    </w:p>
    <w:p w14:paraId="4F8EAC88" w14:textId="59C287AE" w:rsidR="004D450A" w:rsidRDefault="00C645A3" w:rsidP="005541E3">
      <w:pPr>
        <w:pStyle w:val="Do"/>
      </w:pPr>
      <w:r>
        <w:t xml:space="preserve">Ensure </w:t>
      </w:r>
      <w:r w:rsidR="00CB4001">
        <w:t>decorative</w:t>
      </w:r>
      <w:r>
        <w:t xml:space="preserve"> images are</w:t>
      </w:r>
      <w:r w:rsidR="00CB4001">
        <w:t xml:space="preserve"> </w:t>
      </w:r>
      <w:r w:rsidR="005917AC">
        <w:t xml:space="preserve">tagged as </w:t>
      </w:r>
      <w:r w:rsidR="007B1552">
        <w:t>artifacts</w:t>
      </w:r>
      <w:r w:rsidR="005541E3">
        <w:br/>
      </w:r>
    </w:p>
    <w:p w14:paraId="55B1D17F" w14:textId="4DABA61C" w:rsidR="004D450A" w:rsidRDefault="004D450A" w:rsidP="004D450A">
      <w:r>
        <w:t>For example, in the 2019</w:t>
      </w:r>
      <w:r w:rsidR="00E76CBD">
        <w:t>-</w:t>
      </w:r>
      <w:r>
        <w:t xml:space="preserve">ar.pdf, the </w:t>
      </w:r>
      <w:r w:rsidR="005917AC">
        <w:t>decorative image is tagged as an artifact.</w:t>
      </w:r>
    </w:p>
    <w:p w14:paraId="7FBA7DE6" w14:textId="5BA4C49A" w:rsidR="004D450A" w:rsidRDefault="004D450A" w:rsidP="004D450A">
      <w:pPr>
        <w:jc w:val="center"/>
      </w:pPr>
    </w:p>
    <w:p w14:paraId="2BC02E10" w14:textId="7922C90B" w:rsidR="005917AC" w:rsidRDefault="005917AC" w:rsidP="004D450A">
      <w:pPr>
        <w:jc w:val="center"/>
      </w:pPr>
      <w:r>
        <w:rPr>
          <w:noProof/>
        </w:rPr>
        <w:drawing>
          <wp:inline distT="0" distB="0" distL="0" distR="0" wp14:anchorId="4687A1C2" wp14:editId="50E54112">
            <wp:extent cx="5943600" cy="1502410"/>
            <wp:effectExtent l="19050" t="19050" r="19050" b="21590"/>
            <wp:docPr id="458" name="Picture 458" descr="Decorative image tagged as an artifa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Decorative image tagged as an artifact. "/>
                    <pic:cNvPicPr/>
                  </pic:nvPicPr>
                  <pic:blipFill>
                    <a:blip r:embed="rId26"/>
                    <a:stretch>
                      <a:fillRect/>
                    </a:stretch>
                  </pic:blipFill>
                  <pic:spPr>
                    <a:xfrm>
                      <a:off x="0" y="0"/>
                      <a:ext cx="5943600" cy="1502410"/>
                    </a:xfrm>
                    <a:prstGeom prst="rect">
                      <a:avLst/>
                    </a:prstGeom>
                    <a:ln>
                      <a:solidFill>
                        <a:schemeClr val="tx1"/>
                      </a:solidFill>
                    </a:ln>
                  </pic:spPr>
                </pic:pic>
              </a:graphicData>
            </a:graphic>
          </wp:inline>
        </w:drawing>
      </w:r>
    </w:p>
    <w:p w14:paraId="3C1BA2F3" w14:textId="4CA8B0FF" w:rsidR="003B0B73" w:rsidRDefault="003B0B73" w:rsidP="005541E3">
      <w:pPr>
        <w:pStyle w:val="Dont"/>
      </w:pPr>
      <w:r>
        <w:t xml:space="preserve">Avoid </w:t>
      </w:r>
      <w:r w:rsidR="00F67CCE">
        <w:t>specifying</w:t>
      </w:r>
      <w:r w:rsidR="00D43055">
        <w:t xml:space="preserve"> </w:t>
      </w:r>
      <w:r>
        <w:t>alternate text for decorative images.</w:t>
      </w:r>
    </w:p>
    <w:p w14:paraId="0B471C2C" w14:textId="35F5BEDF" w:rsidR="003B0B73" w:rsidRDefault="003B0B73" w:rsidP="003B0B73">
      <w:r>
        <w:t>For example, in the 2019.ar.pdf, alt</w:t>
      </w:r>
      <w:r w:rsidR="00574BC0">
        <w:t>ernate</w:t>
      </w:r>
      <w:r>
        <w:t xml:space="preserve"> text "</w:t>
      </w:r>
      <w:r w:rsidRPr="003B0B73">
        <w:t xml:space="preserve"> Young female with headphones on studying with an </w:t>
      </w:r>
      <w:r w:rsidR="00A8317E" w:rsidRPr="003B0B73">
        <w:t>iPad</w:t>
      </w:r>
      <w:r>
        <w:t xml:space="preserve">" is </w:t>
      </w:r>
      <w:r w:rsidR="008665C7">
        <w:t>specified for</w:t>
      </w:r>
      <w:r>
        <w:t xml:space="preserve"> a decorative image. </w:t>
      </w:r>
    </w:p>
    <w:p w14:paraId="359A5BD4" w14:textId="77777777" w:rsidR="003B0B73" w:rsidRDefault="003B0B73" w:rsidP="003B0B73"/>
    <w:p w14:paraId="6C4527C5" w14:textId="02579CD1" w:rsidR="004D450A" w:rsidRDefault="004D450A" w:rsidP="003B0B73">
      <w:pPr>
        <w:jc w:val="center"/>
      </w:pPr>
      <w:r>
        <w:rPr>
          <w:noProof/>
        </w:rPr>
        <w:drawing>
          <wp:inline distT="0" distB="0" distL="0" distR="0" wp14:anchorId="622D3457" wp14:editId="70E55BD6">
            <wp:extent cx="4095750" cy="2411067"/>
            <wp:effectExtent l="19050" t="19050" r="19050" b="27940"/>
            <wp:docPr id="3" name="Picture 3" descr="Decorative image with alternate text spec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corative image with alternate text specified"/>
                    <pic:cNvPicPr/>
                  </pic:nvPicPr>
                  <pic:blipFill>
                    <a:blip r:embed="rId27"/>
                    <a:stretch>
                      <a:fillRect/>
                    </a:stretch>
                  </pic:blipFill>
                  <pic:spPr>
                    <a:xfrm>
                      <a:off x="0" y="0"/>
                      <a:ext cx="4109455" cy="2419135"/>
                    </a:xfrm>
                    <a:prstGeom prst="rect">
                      <a:avLst/>
                    </a:prstGeom>
                    <a:ln>
                      <a:solidFill>
                        <a:schemeClr val="tx1"/>
                      </a:solidFill>
                    </a:ln>
                  </pic:spPr>
                </pic:pic>
              </a:graphicData>
            </a:graphic>
          </wp:inline>
        </w:drawing>
      </w:r>
    </w:p>
    <w:p w14:paraId="260D2E35" w14:textId="66233435" w:rsidR="00E10810" w:rsidRDefault="00E10810" w:rsidP="00E10810"/>
    <w:p w14:paraId="576486E5" w14:textId="77777777" w:rsidR="004C6F6D" w:rsidRDefault="004C6F6D" w:rsidP="00E10810"/>
    <w:p w14:paraId="37917F44" w14:textId="01E2840E" w:rsidR="008819DD" w:rsidRPr="00ED3663" w:rsidRDefault="008819DD" w:rsidP="008819DD">
      <w:pPr>
        <w:pStyle w:val="Heading3"/>
        <w:rPr>
          <w:b/>
        </w:rPr>
      </w:pPr>
      <w:bookmarkStart w:id="46" w:name="_Toc57986858"/>
      <w:r>
        <w:rPr>
          <w:b/>
        </w:rPr>
        <w:t>Graphs, Charts and Diagrams</w:t>
      </w:r>
      <w:bookmarkEnd w:id="46"/>
    </w:p>
    <w:p w14:paraId="5F3D4F71" w14:textId="77777777" w:rsidR="009D4984" w:rsidRDefault="009D4984" w:rsidP="009D4984">
      <w:r>
        <w:t>Complex images, such as graphs, diagrams, and charts, require detail description of the data or information provided in the image as the text alternative, to enable users with vision disabilities to interpret the information. Similarly, users with learning disabilities may find the complex charts, diagrams, graphs difficult to understand. Textual description in the surrounding text or a tabular representation of the graph or chart makes it easier for them to access the information.</w:t>
      </w:r>
    </w:p>
    <w:p w14:paraId="7543AD4D" w14:textId="77777777" w:rsidR="00BF63EC" w:rsidRPr="00BF63EC" w:rsidRDefault="00BF63EC" w:rsidP="00BF63EC"/>
    <w:p w14:paraId="1CADF7BC" w14:textId="77777777" w:rsidR="00A24024" w:rsidRDefault="00A24024" w:rsidP="00A24024">
      <w:pPr>
        <w:pStyle w:val="Heading4"/>
      </w:pPr>
      <w:r w:rsidRPr="005E549F">
        <w:t>How to implement</w:t>
      </w:r>
      <w:r>
        <w:t>?</w:t>
      </w:r>
    </w:p>
    <w:p w14:paraId="5E5F00D2" w14:textId="5A523C04" w:rsidR="00A663C9" w:rsidRDefault="00DF73F0" w:rsidP="00F14509">
      <w:r>
        <w:t xml:space="preserve">This section lists the techniques that are required for making complex images, </w:t>
      </w:r>
      <w:r w:rsidR="008665C7">
        <w:t>charts,</w:t>
      </w:r>
      <w:r>
        <w:t xml:space="preserve"> and diagrams accessible.</w:t>
      </w:r>
    </w:p>
    <w:p w14:paraId="56498D25" w14:textId="7CCE0849" w:rsidR="00DF73F0" w:rsidRDefault="003B027B" w:rsidP="00CA53CA">
      <w:pPr>
        <w:pStyle w:val="ListParagraph"/>
        <w:numPr>
          <w:ilvl w:val="0"/>
          <w:numId w:val="4"/>
        </w:numPr>
      </w:pPr>
      <w:r>
        <w:t xml:space="preserve">Add a detailed description for charts, </w:t>
      </w:r>
      <w:r w:rsidR="008665C7">
        <w:t>graphs,</w:t>
      </w:r>
      <w:r>
        <w:t xml:space="preserve"> and diagrams </w:t>
      </w:r>
      <w:r w:rsidR="00D14511">
        <w:t>via the alternate text.</w:t>
      </w:r>
    </w:p>
    <w:p w14:paraId="2A08C06A" w14:textId="2FFBBA13" w:rsidR="00D14511" w:rsidRDefault="00261429" w:rsidP="004B7036">
      <w:pPr>
        <w:pStyle w:val="ListParagraph"/>
        <w:numPr>
          <w:ilvl w:val="0"/>
          <w:numId w:val="4"/>
        </w:numPr>
      </w:pPr>
      <w:r>
        <w:t xml:space="preserve">Add </w:t>
      </w:r>
      <w:r w:rsidR="009245F0">
        <w:t xml:space="preserve">a brief alternate text for the </w:t>
      </w:r>
      <w:r w:rsidR="00D9479F">
        <w:t>charts, graphs and diagrams via the alternate text and include detailed description in the surrounding tex</w:t>
      </w:r>
      <w:r w:rsidR="004B7036">
        <w:t>t:</w:t>
      </w:r>
    </w:p>
    <w:p w14:paraId="1C8CDEF4" w14:textId="4A28BAF6" w:rsidR="004B7036" w:rsidRDefault="004B7036" w:rsidP="00CA53CA">
      <w:pPr>
        <w:pStyle w:val="ListParagraph"/>
        <w:numPr>
          <w:ilvl w:val="1"/>
          <w:numId w:val="4"/>
        </w:numPr>
      </w:pPr>
      <w:r>
        <w:t>Include a data tabl</w:t>
      </w:r>
      <w:r w:rsidR="00CA53CA">
        <w:t>e that describes the information conveyed using charts and graphs.</w:t>
      </w:r>
    </w:p>
    <w:p w14:paraId="6F6C1E7B" w14:textId="10AADCAE" w:rsidR="00CA53CA" w:rsidRDefault="0014344E" w:rsidP="00CA53CA">
      <w:pPr>
        <w:pStyle w:val="ListParagraph"/>
        <w:numPr>
          <w:ilvl w:val="1"/>
          <w:numId w:val="4"/>
        </w:numPr>
      </w:pPr>
      <w:r>
        <w:t>Include detailed description for diagrams in the form of running text besides the image.</w:t>
      </w:r>
    </w:p>
    <w:p w14:paraId="3882C1D9" w14:textId="4FBBE944" w:rsidR="008819DD" w:rsidRDefault="008819DD" w:rsidP="008819DD">
      <w:pPr>
        <w:pStyle w:val="Heading4"/>
      </w:pPr>
      <w:r>
        <w:t>Practices to Apply &amp; Avoid</w:t>
      </w:r>
    </w:p>
    <w:p w14:paraId="42BBCCE7" w14:textId="324CE329" w:rsidR="00DA16A4" w:rsidRDefault="00DA16A4" w:rsidP="00B73E9E">
      <w:pPr>
        <w:pStyle w:val="Dont"/>
      </w:pPr>
      <w:r>
        <w:t xml:space="preserve">Avoid </w:t>
      </w:r>
      <w:r w:rsidR="0014344E">
        <w:t>using</w:t>
      </w:r>
      <w:r w:rsidR="00B73E9E">
        <w:t xml:space="preserve"> complex images such a</w:t>
      </w:r>
      <w:r w:rsidR="008B6616">
        <w:t>s</w:t>
      </w:r>
      <w:r w:rsidR="00B73E9E">
        <w:t xml:space="preserve"> charts and diagrams</w:t>
      </w:r>
      <w:r w:rsidR="0014344E">
        <w:t xml:space="preserve"> that lack textual descriptions</w:t>
      </w:r>
      <w:r w:rsidR="00B73E9E">
        <w:t xml:space="preserve">. </w:t>
      </w:r>
    </w:p>
    <w:p w14:paraId="52B4C3E7" w14:textId="1D439C88" w:rsidR="00B73E9E" w:rsidRDefault="008B1DAB" w:rsidP="001B5928">
      <w:r>
        <w:t xml:space="preserve">For example, in the 2019-ar.pdf file, </w:t>
      </w:r>
      <w:r w:rsidR="00C06391">
        <w:t xml:space="preserve">the </w:t>
      </w:r>
      <w:r w:rsidR="008665C7">
        <w:t>following graph</w:t>
      </w:r>
      <w:r w:rsidR="002061C2">
        <w:t xml:space="preserve"> showing the </w:t>
      </w:r>
      <w:r w:rsidR="005B092E">
        <w:t xml:space="preserve">“Adjusted earnings per share” </w:t>
      </w:r>
      <w:r w:rsidR="002061C2">
        <w:t>does not have a</w:t>
      </w:r>
      <w:r w:rsidR="00D446F6">
        <w:t>n</w:t>
      </w:r>
      <w:r w:rsidR="002061C2">
        <w:t xml:space="preserve"> </w:t>
      </w:r>
      <w:r w:rsidR="005D7ABB">
        <w:t xml:space="preserve">alternate text. </w:t>
      </w:r>
    </w:p>
    <w:p w14:paraId="76F0BD67" w14:textId="4E602DE0" w:rsidR="005366E2" w:rsidRDefault="005B092E" w:rsidP="00892ED2">
      <w:pPr>
        <w:jc w:val="center"/>
      </w:pPr>
      <w:r>
        <w:rPr>
          <w:noProof/>
        </w:rPr>
        <w:drawing>
          <wp:inline distT="0" distB="0" distL="0" distR="0" wp14:anchorId="5ACCC111" wp14:editId="3055FD85">
            <wp:extent cx="5903843" cy="3656965"/>
            <wp:effectExtent l="19050" t="19050" r="20955" b="19685"/>
            <wp:docPr id="65" name="Picture 65" descr="Graph with missing alternat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 with missing alternate text. "/>
                    <pic:cNvPicPr/>
                  </pic:nvPicPr>
                  <pic:blipFill rotWithShape="1">
                    <a:blip r:embed="rId28"/>
                    <a:srcRect l="669"/>
                    <a:stretch/>
                  </pic:blipFill>
                  <pic:spPr bwMode="auto">
                    <a:xfrm>
                      <a:off x="0" y="0"/>
                      <a:ext cx="5903843" cy="36569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1A362A" w14:textId="232666FD" w:rsidR="00E5766C" w:rsidRDefault="00E5766C" w:rsidP="00E5766C">
      <w:pPr>
        <w:pStyle w:val="Do"/>
      </w:pPr>
      <w:r>
        <w:t xml:space="preserve">Ensure </w:t>
      </w:r>
      <w:r w:rsidR="00600061">
        <w:t xml:space="preserve">all </w:t>
      </w:r>
      <w:r w:rsidR="00CE5F19">
        <w:t>graphs and diagrams</w:t>
      </w:r>
      <w:r w:rsidR="005D4625">
        <w:t xml:space="preserve"> have </w:t>
      </w:r>
      <w:r w:rsidR="007A0082">
        <w:t>detailed description specified via the alternate text</w:t>
      </w:r>
      <w:r w:rsidR="00CE5F19">
        <w:t xml:space="preserve">. </w:t>
      </w:r>
    </w:p>
    <w:p w14:paraId="0271619E" w14:textId="77777777" w:rsidR="00F966F0" w:rsidRDefault="00F966F0" w:rsidP="00CE5F19"/>
    <w:p w14:paraId="663C405B" w14:textId="5181AE6F" w:rsidR="00CE5F19" w:rsidRDefault="00CE5F19" w:rsidP="00CE5F19">
      <w:r>
        <w:t xml:space="preserve">For example, in the </w:t>
      </w:r>
      <w:r w:rsidR="00094A6A" w:rsidRPr="00704B0D">
        <w:t>M05_NURS6803_03_SE_C05_MM</w:t>
      </w:r>
      <w:r w:rsidR="00094A6A">
        <w:t xml:space="preserve">.pdf </w:t>
      </w:r>
      <w:r>
        <w:t xml:space="preserve">file, </w:t>
      </w:r>
      <w:r w:rsidR="00094A6A">
        <w:t xml:space="preserve">diagram of the urinary tract has an alternative text labeled “Anatomical structure of the urinary </w:t>
      </w:r>
      <w:r w:rsidR="005F25C7">
        <w:t>tract”.</w:t>
      </w:r>
    </w:p>
    <w:p w14:paraId="2279B949" w14:textId="0A15B352" w:rsidR="00CE5F19" w:rsidRDefault="00094A6A" w:rsidP="009643CC">
      <w:pPr>
        <w:jc w:val="center"/>
      </w:pPr>
      <w:r>
        <w:rPr>
          <w:noProof/>
        </w:rPr>
        <w:drawing>
          <wp:inline distT="0" distB="0" distL="0" distR="0" wp14:anchorId="7D8D00BD" wp14:editId="48559546">
            <wp:extent cx="5801305" cy="3228340"/>
            <wp:effectExtent l="19050" t="19050" r="28575" b="10160"/>
            <wp:docPr id="66" name="Picture 66" descr="Diagram with an appropriate alterna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with an appropriate alternate text."/>
                    <pic:cNvPicPr/>
                  </pic:nvPicPr>
                  <pic:blipFill rotWithShape="1">
                    <a:blip r:embed="rId29"/>
                    <a:srcRect r="2394"/>
                    <a:stretch/>
                  </pic:blipFill>
                  <pic:spPr bwMode="auto">
                    <a:xfrm>
                      <a:off x="0" y="0"/>
                      <a:ext cx="5801305" cy="3228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FF9085" w14:textId="77777777" w:rsidR="00716BC7" w:rsidRPr="00E10810" w:rsidRDefault="00716BC7" w:rsidP="00E10810"/>
    <w:p w14:paraId="0820AB28" w14:textId="4CA65D3E" w:rsidR="00D957FE" w:rsidRPr="00ED3663" w:rsidRDefault="006A5AED" w:rsidP="00D957FE">
      <w:pPr>
        <w:pStyle w:val="Heading3"/>
        <w:rPr>
          <w:b/>
        </w:rPr>
      </w:pPr>
      <w:bookmarkStart w:id="47" w:name="_Toc57986859"/>
      <w:r>
        <w:rPr>
          <w:b/>
        </w:rPr>
        <w:t>Layered</w:t>
      </w:r>
      <w:r w:rsidR="00D957FE" w:rsidRPr="00ED3663">
        <w:rPr>
          <w:b/>
        </w:rPr>
        <w:t xml:space="preserve"> Images</w:t>
      </w:r>
      <w:bookmarkEnd w:id="47"/>
    </w:p>
    <w:p w14:paraId="555B8E5C" w14:textId="73D2CDC8" w:rsidR="005F05A8" w:rsidRDefault="005F05A8" w:rsidP="005F05A8">
      <w:r>
        <w:t xml:space="preserve">Layered images are often used in PDF documents to form a big picture. The picture comprises of multiple layers </w:t>
      </w:r>
      <w:r w:rsidR="008665C7">
        <w:t>of images</w:t>
      </w:r>
      <w:r w:rsidR="001D0842">
        <w:t xml:space="preserve"> which are identified as separate images by assistive technologies. Even though visually </w:t>
      </w:r>
      <w:r w:rsidR="00AF6DA8">
        <w:t>these layered images form a single image they are not rendered as a single image by assistive technologies.</w:t>
      </w:r>
    </w:p>
    <w:p w14:paraId="4321C616" w14:textId="5290B064" w:rsidR="00AF6DA8" w:rsidRPr="005F05A8" w:rsidRDefault="00A438BA" w:rsidP="005F05A8">
      <w:r>
        <w:t xml:space="preserve">Screen reader users often find it difficult to interpret the information conveyed using layered images as the information is broken </w:t>
      </w:r>
      <w:r w:rsidR="008665C7">
        <w:t>into</w:t>
      </w:r>
      <w:r>
        <w:t xml:space="preserve"> pieces. </w:t>
      </w:r>
      <w:r w:rsidR="00E01381">
        <w:t xml:space="preserve">These layered images should be identified as a single image for screen reader users as well. This can be achieved by grouping </w:t>
      </w:r>
      <w:r w:rsidR="008665C7">
        <w:t>this layered image</w:t>
      </w:r>
      <w:r w:rsidR="00E01381">
        <w:t xml:space="preserve"> and specifying accurate textual information to</w:t>
      </w:r>
      <w:r w:rsidR="00A073FB">
        <w:t xml:space="preserve"> make it easier for users to comprehend the purpose of the image. </w:t>
      </w:r>
    </w:p>
    <w:p w14:paraId="67CEEFFF" w14:textId="77777777" w:rsidR="00A24024" w:rsidRDefault="00A24024" w:rsidP="00A24024">
      <w:pPr>
        <w:pStyle w:val="Heading4"/>
      </w:pPr>
      <w:r w:rsidRPr="005E549F">
        <w:t>How to implement</w:t>
      </w:r>
      <w:r>
        <w:t>?</w:t>
      </w:r>
    </w:p>
    <w:p w14:paraId="7BD879F9" w14:textId="77777777" w:rsidR="00892ED2" w:rsidRDefault="00A073FB" w:rsidP="00A073FB">
      <w:r>
        <w:t xml:space="preserve">This section lists </w:t>
      </w:r>
      <w:r w:rsidR="0063501E">
        <w:t>the techniques for tagging layered images to make them accessible for screen reader users.</w:t>
      </w:r>
    </w:p>
    <w:p w14:paraId="5A0EB7EB" w14:textId="77777777" w:rsidR="00892ED2" w:rsidRDefault="00460C3C" w:rsidP="00276102">
      <w:pPr>
        <w:pStyle w:val="ListParagraph"/>
        <w:numPr>
          <w:ilvl w:val="0"/>
          <w:numId w:val="45"/>
        </w:numPr>
      </w:pPr>
      <w:r>
        <w:t xml:space="preserve">Group the layered images as a single image in the original source file. </w:t>
      </w:r>
    </w:p>
    <w:p w14:paraId="0A33B06F" w14:textId="77777777" w:rsidR="00892ED2" w:rsidRDefault="00FC7E38" w:rsidP="00276102">
      <w:pPr>
        <w:pStyle w:val="ListParagraph"/>
        <w:numPr>
          <w:ilvl w:val="0"/>
          <w:numId w:val="45"/>
        </w:numPr>
      </w:pPr>
      <w:r>
        <w:t xml:space="preserve">Tag the layered images as </w:t>
      </w:r>
      <w:r w:rsidR="00222822">
        <w:t xml:space="preserve">a single image and specify descriptive </w:t>
      </w:r>
      <w:r w:rsidR="005548C1">
        <w:t>alternate text for it.</w:t>
      </w:r>
    </w:p>
    <w:p w14:paraId="40D87B65" w14:textId="49FCF6ED" w:rsidR="005548C1" w:rsidRDefault="00E844B5" w:rsidP="00276102">
      <w:pPr>
        <w:pStyle w:val="ListParagraph"/>
        <w:numPr>
          <w:ilvl w:val="0"/>
          <w:numId w:val="45"/>
        </w:numPr>
      </w:pPr>
      <w:r>
        <w:t>Tag</w:t>
      </w:r>
      <w:r w:rsidR="005548C1">
        <w:t xml:space="preserve"> the decorative layers as artifact. </w:t>
      </w:r>
    </w:p>
    <w:p w14:paraId="0C99C295" w14:textId="23C2A307" w:rsidR="00D957FE" w:rsidRDefault="00D957FE" w:rsidP="00D957FE">
      <w:pPr>
        <w:pStyle w:val="Heading4"/>
      </w:pPr>
      <w:r>
        <w:t>Practices to Apply &amp; Avoid</w:t>
      </w:r>
    </w:p>
    <w:p w14:paraId="679AEDF7" w14:textId="431024AA" w:rsidR="0043457F" w:rsidRPr="00903661" w:rsidRDefault="00561F1E" w:rsidP="0043457F">
      <w:pPr>
        <w:pStyle w:val="Dont"/>
        <w:rPr>
          <w:rFonts w:cstheme="minorHAnsi"/>
        </w:rPr>
      </w:pPr>
      <w:r>
        <w:rPr>
          <w:rFonts w:cstheme="minorHAnsi"/>
        </w:rPr>
        <w:t>Do not leave</w:t>
      </w:r>
      <w:r w:rsidR="0043457F" w:rsidRPr="00903661">
        <w:rPr>
          <w:rFonts w:cstheme="minorHAnsi"/>
        </w:rPr>
        <w:t xml:space="preserve"> empty alt</w:t>
      </w:r>
      <w:r>
        <w:rPr>
          <w:rFonts w:cstheme="minorHAnsi"/>
        </w:rPr>
        <w:t>ernate</w:t>
      </w:r>
      <w:r w:rsidR="0043457F" w:rsidRPr="00903661">
        <w:rPr>
          <w:rFonts w:cstheme="minorHAnsi"/>
        </w:rPr>
        <w:t xml:space="preserve"> </w:t>
      </w:r>
      <w:r w:rsidR="00305C2D">
        <w:rPr>
          <w:rFonts w:cstheme="minorHAnsi"/>
        </w:rPr>
        <w:t>text</w:t>
      </w:r>
      <w:r>
        <w:rPr>
          <w:rFonts w:cstheme="minorHAnsi"/>
        </w:rPr>
        <w:t xml:space="preserve"> option</w:t>
      </w:r>
      <w:r w:rsidR="0043457F" w:rsidRPr="00903661">
        <w:rPr>
          <w:rFonts w:cstheme="minorHAnsi"/>
        </w:rPr>
        <w:t xml:space="preserve"> for Layered images.</w:t>
      </w:r>
    </w:p>
    <w:p w14:paraId="2997C3D7" w14:textId="45B2BC0D" w:rsidR="00F10DB2" w:rsidRDefault="00F10DB2" w:rsidP="00F10DB2">
      <w:r>
        <w:t xml:space="preserve">For example, in the </w:t>
      </w:r>
      <w:r w:rsidR="00704B0D" w:rsidRPr="00704B0D">
        <w:t>M05_NURS6803_03_SE_C05_MM</w:t>
      </w:r>
      <w:r>
        <w:t>.pdf, alt</w:t>
      </w:r>
      <w:r w:rsidR="00090F54">
        <w:t>ernate</w:t>
      </w:r>
      <w:r>
        <w:t xml:space="preserve"> text </w:t>
      </w:r>
      <w:r w:rsidR="00704B0D">
        <w:t xml:space="preserve">for </w:t>
      </w:r>
      <w:r w:rsidR="00090F54">
        <w:t>the following</w:t>
      </w:r>
      <w:r w:rsidR="00704B0D">
        <w:t xml:space="preserve"> </w:t>
      </w:r>
      <w:r w:rsidR="00A92FCE">
        <w:t xml:space="preserve">image is missing. </w:t>
      </w:r>
      <w:r w:rsidR="00306408">
        <w:br/>
      </w:r>
    </w:p>
    <w:p w14:paraId="7CF51151" w14:textId="160FBD9F" w:rsidR="0043457F" w:rsidRDefault="00C25475" w:rsidP="00C25475">
      <w:pPr>
        <w:pStyle w:val="Dont"/>
        <w:numPr>
          <w:ilvl w:val="0"/>
          <w:numId w:val="0"/>
        </w:numPr>
        <w:jc w:val="center"/>
      </w:pPr>
      <w:r>
        <w:rPr>
          <w:noProof/>
        </w:rPr>
        <w:drawing>
          <wp:inline distT="0" distB="0" distL="0" distR="0" wp14:anchorId="462EB606" wp14:editId="76414E0F">
            <wp:extent cx="5467350" cy="2280399"/>
            <wp:effectExtent l="19050" t="19050" r="19050" b="24765"/>
            <wp:docPr id="27" name="Picture 27" descr="Layered image with missing alterna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ayered image with missing alternate text."/>
                    <pic:cNvPicPr/>
                  </pic:nvPicPr>
                  <pic:blipFill>
                    <a:blip r:embed="rId30"/>
                    <a:stretch>
                      <a:fillRect/>
                    </a:stretch>
                  </pic:blipFill>
                  <pic:spPr>
                    <a:xfrm>
                      <a:off x="0" y="0"/>
                      <a:ext cx="5469357" cy="2281236"/>
                    </a:xfrm>
                    <a:prstGeom prst="rect">
                      <a:avLst/>
                    </a:prstGeom>
                    <a:ln>
                      <a:solidFill>
                        <a:schemeClr val="tx1"/>
                      </a:solidFill>
                    </a:ln>
                  </pic:spPr>
                </pic:pic>
              </a:graphicData>
            </a:graphic>
          </wp:inline>
        </w:drawing>
      </w:r>
    </w:p>
    <w:p w14:paraId="74EA460A" w14:textId="6F098E85" w:rsidR="007A60D5" w:rsidRPr="00D9603B" w:rsidRDefault="00D16732" w:rsidP="00D16732">
      <w:pPr>
        <w:pStyle w:val="Do"/>
        <w:rPr>
          <w:szCs w:val="20"/>
        </w:rPr>
      </w:pPr>
      <w:r w:rsidRPr="00D9603B">
        <w:rPr>
          <w:szCs w:val="20"/>
        </w:rPr>
        <w:t xml:space="preserve">Ensure </w:t>
      </w:r>
      <w:r w:rsidR="00840618" w:rsidRPr="00D9603B">
        <w:rPr>
          <w:szCs w:val="20"/>
        </w:rPr>
        <w:t xml:space="preserve">to group all the layers of the image together. </w:t>
      </w:r>
    </w:p>
    <w:p w14:paraId="6F362648" w14:textId="77777777" w:rsidR="00A606E3" w:rsidRDefault="00A606E3" w:rsidP="00A606E3"/>
    <w:p w14:paraId="094798EE" w14:textId="67927895" w:rsidR="00840618" w:rsidRDefault="00840618" w:rsidP="00A606E3">
      <w:r>
        <w:t xml:space="preserve">For example, in the </w:t>
      </w:r>
      <w:r w:rsidRPr="00704B0D">
        <w:t>M05_NURS6803_03_SE_C05_MM</w:t>
      </w:r>
      <w:r>
        <w:t xml:space="preserve">.pdf, </w:t>
      </w:r>
      <w:r w:rsidR="004C32B8">
        <w:t xml:space="preserve">different </w:t>
      </w:r>
      <w:r w:rsidR="00A606E3">
        <w:t xml:space="preserve">layers of </w:t>
      </w:r>
      <w:r w:rsidR="004C32B8">
        <w:t>the following</w:t>
      </w:r>
      <w:r w:rsidR="00A606E3">
        <w:t xml:space="preserve"> image are grouped</w:t>
      </w:r>
      <w:r w:rsidR="0048696C">
        <w:t>.</w:t>
      </w:r>
    </w:p>
    <w:p w14:paraId="5CAD724F" w14:textId="77777777" w:rsidR="00840618" w:rsidRDefault="00840618" w:rsidP="00840618"/>
    <w:p w14:paraId="4347A113" w14:textId="3A4E26D2" w:rsidR="002F03D7" w:rsidRDefault="00B25FE3" w:rsidP="007A60D5">
      <w:pPr>
        <w:jc w:val="center"/>
      </w:pPr>
      <w:r>
        <w:rPr>
          <w:noProof/>
        </w:rPr>
        <w:drawing>
          <wp:inline distT="0" distB="0" distL="0" distR="0" wp14:anchorId="38927037" wp14:editId="3A1BB6A4">
            <wp:extent cx="4496499" cy="3458845"/>
            <wp:effectExtent l="19050" t="19050" r="18415" b="27305"/>
            <wp:docPr id="44" name="Picture 44" descr="Layers of an image group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ayers of an image group together."/>
                    <pic:cNvPicPr/>
                  </pic:nvPicPr>
                  <pic:blipFill>
                    <a:blip r:embed="rId31"/>
                    <a:stretch>
                      <a:fillRect/>
                    </a:stretch>
                  </pic:blipFill>
                  <pic:spPr>
                    <a:xfrm>
                      <a:off x="0" y="0"/>
                      <a:ext cx="4500969" cy="3462284"/>
                    </a:xfrm>
                    <a:prstGeom prst="rect">
                      <a:avLst/>
                    </a:prstGeom>
                    <a:ln>
                      <a:solidFill>
                        <a:schemeClr val="tx1"/>
                      </a:solidFill>
                    </a:ln>
                  </pic:spPr>
                </pic:pic>
              </a:graphicData>
            </a:graphic>
          </wp:inline>
        </w:drawing>
      </w:r>
    </w:p>
    <w:p w14:paraId="63342107" w14:textId="5A1D0053" w:rsidR="00D11521" w:rsidRDefault="00FE522D" w:rsidP="00D11521">
      <w:pPr>
        <w:pStyle w:val="Dont"/>
      </w:pPr>
      <w:r>
        <w:t>Ensure that the document does not have</w:t>
      </w:r>
      <w:r w:rsidR="00011510">
        <w:t xml:space="preserve"> </w:t>
      </w:r>
      <w:r w:rsidR="000D0F8F">
        <w:t>layered images</w:t>
      </w:r>
      <w:r w:rsidR="00C41FF2">
        <w:t xml:space="preserve"> which are not grouped</w:t>
      </w:r>
      <w:r w:rsidR="00701499">
        <w:t xml:space="preserve">. </w:t>
      </w:r>
    </w:p>
    <w:p w14:paraId="307F3AF4" w14:textId="3F622547" w:rsidR="00701499" w:rsidRDefault="00701499" w:rsidP="00701499">
      <w:r>
        <w:t xml:space="preserve">For example, in the </w:t>
      </w:r>
      <w:r w:rsidRPr="00704B0D">
        <w:t>M05_NURS6803_03_SE_C05_MM</w:t>
      </w:r>
      <w:r>
        <w:t xml:space="preserve">.pdf, the layers of </w:t>
      </w:r>
      <w:r w:rsidR="00017086">
        <w:t>the following</w:t>
      </w:r>
      <w:r>
        <w:t xml:space="preserve"> image are not grouped.</w:t>
      </w:r>
    </w:p>
    <w:p w14:paraId="53B0916D" w14:textId="77777777" w:rsidR="00701499" w:rsidRDefault="00701499" w:rsidP="00701499"/>
    <w:p w14:paraId="156C8496" w14:textId="4A16069C" w:rsidR="0048696C" w:rsidRDefault="00D11521" w:rsidP="0048696C">
      <w:r>
        <w:rPr>
          <w:noProof/>
        </w:rPr>
        <w:drawing>
          <wp:inline distT="0" distB="0" distL="0" distR="0" wp14:anchorId="4A086C08" wp14:editId="688CECE8">
            <wp:extent cx="5486400" cy="2844605"/>
            <wp:effectExtent l="19050" t="19050" r="19050" b="13335"/>
            <wp:docPr id="46" name="Picture 46" descr="Layers of the image are not grou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ayers of the image are not grouped."/>
                    <pic:cNvPicPr/>
                  </pic:nvPicPr>
                  <pic:blipFill>
                    <a:blip r:embed="rId32"/>
                    <a:stretch>
                      <a:fillRect/>
                    </a:stretch>
                  </pic:blipFill>
                  <pic:spPr>
                    <a:xfrm>
                      <a:off x="0" y="0"/>
                      <a:ext cx="5490422" cy="2846690"/>
                    </a:xfrm>
                    <a:prstGeom prst="rect">
                      <a:avLst/>
                    </a:prstGeom>
                    <a:ln>
                      <a:solidFill>
                        <a:schemeClr val="tx1"/>
                      </a:solidFill>
                    </a:ln>
                  </pic:spPr>
                </pic:pic>
              </a:graphicData>
            </a:graphic>
          </wp:inline>
        </w:drawing>
      </w:r>
    </w:p>
    <w:p w14:paraId="37EF1AFE" w14:textId="77777777" w:rsidR="00A92FCE" w:rsidRDefault="00A92FCE" w:rsidP="000B1B8C">
      <w:pPr>
        <w:pStyle w:val="Dont"/>
        <w:numPr>
          <w:ilvl w:val="0"/>
          <w:numId w:val="0"/>
        </w:numPr>
      </w:pPr>
    </w:p>
    <w:p w14:paraId="17B306EC" w14:textId="77777777" w:rsidR="000B1B8C" w:rsidRDefault="000B1B8C" w:rsidP="000B1B8C">
      <w:pPr>
        <w:pStyle w:val="Level"/>
      </w:pPr>
      <w:r>
        <w:t>User Groups Affected</w:t>
      </w:r>
    </w:p>
    <w:p w14:paraId="4A1D3E50" w14:textId="77777777" w:rsidR="000B1B8C" w:rsidRDefault="000B1B8C" w:rsidP="000B1B8C">
      <w:pPr>
        <w:pStyle w:val="ListParagraph"/>
        <w:numPr>
          <w:ilvl w:val="0"/>
          <w:numId w:val="4"/>
        </w:numPr>
      </w:pPr>
      <w:r>
        <w:t>Blind Users</w:t>
      </w:r>
    </w:p>
    <w:p w14:paraId="5EEC4DD7" w14:textId="77777777" w:rsidR="000B1B8C" w:rsidRDefault="000B1B8C" w:rsidP="000B1B8C">
      <w:pPr>
        <w:pStyle w:val="ListParagraph"/>
        <w:numPr>
          <w:ilvl w:val="0"/>
          <w:numId w:val="4"/>
        </w:numPr>
      </w:pPr>
      <w:r>
        <w:t>Low-vision users</w:t>
      </w:r>
    </w:p>
    <w:p w14:paraId="20421586" w14:textId="3B17E54F" w:rsidR="00692BB3" w:rsidRDefault="00692BB3" w:rsidP="0068151F"/>
    <w:p w14:paraId="52E8F150" w14:textId="54F41AA4" w:rsidR="00692BB3" w:rsidRDefault="00D957FE" w:rsidP="00D957FE">
      <w:pPr>
        <w:pStyle w:val="Heading4"/>
      </w:pPr>
      <w:r>
        <w:t>How to test for Accessibility?</w:t>
      </w:r>
    </w:p>
    <w:p w14:paraId="296528F9" w14:textId="04E2ABE5" w:rsidR="00716BC7" w:rsidRPr="00E10810" w:rsidRDefault="00FB172A" w:rsidP="00E10810">
      <w:r>
        <w:t>To test images in a PDF document for accessibility, perform the following steps:</w:t>
      </w:r>
    </w:p>
    <w:p w14:paraId="390748EC" w14:textId="383041F8" w:rsidR="00FB172A" w:rsidRDefault="00FB172A" w:rsidP="00276102">
      <w:pPr>
        <w:pStyle w:val="ListParagraph"/>
        <w:numPr>
          <w:ilvl w:val="0"/>
          <w:numId w:val="41"/>
        </w:numPr>
      </w:pPr>
      <w:r>
        <w:t xml:space="preserve">Open the document that needs to be tested in Acrobat </w:t>
      </w:r>
      <w:r w:rsidR="005B5EB1">
        <w:t>Professional</w:t>
      </w:r>
      <w:r>
        <w:t>.</w:t>
      </w:r>
    </w:p>
    <w:p w14:paraId="0BED2DB4" w14:textId="2087119A" w:rsidR="00046B17" w:rsidRDefault="00661443" w:rsidP="00276102">
      <w:pPr>
        <w:pStyle w:val="ListParagraph"/>
        <w:numPr>
          <w:ilvl w:val="0"/>
          <w:numId w:val="41"/>
        </w:numPr>
      </w:pPr>
      <w:r>
        <w:t xml:space="preserve">Check if alternate text </w:t>
      </w:r>
      <w:r w:rsidR="00175704">
        <w:t xml:space="preserve">specified </w:t>
      </w:r>
      <w:r>
        <w:t xml:space="preserve">for informative </w:t>
      </w:r>
      <w:r w:rsidR="008665C7">
        <w:t>images is</w:t>
      </w:r>
      <w:r w:rsidR="00175704">
        <w:t xml:space="preserve"> descriptive. This can be </w:t>
      </w:r>
      <w:r w:rsidR="00046B17">
        <w:t>checked by:</w:t>
      </w:r>
    </w:p>
    <w:p w14:paraId="7EE09F26" w14:textId="37DADDEC" w:rsidR="00046B17" w:rsidRDefault="008665C7" w:rsidP="00276102">
      <w:pPr>
        <w:pStyle w:val="ListParagraph"/>
        <w:numPr>
          <w:ilvl w:val="1"/>
          <w:numId w:val="41"/>
        </w:numPr>
      </w:pPr>
      <w:r>
        <w:t>Right clicking</w:t>
      </w:r>
      <w:r w:rsidR="00046B17">
        <w:t xml:space="preserve"> the figure tag in the Tags Panel and reviewing the alternate text field. </w:t>
      </w:r>
    </w:p>
    <w:p w14:paraId="152EF0DE" w14:textId="77777777" w:rsidR="007B7DC6" w:rsidRDefault="007B7DC6" w:rsidP="00276102">
      <w:pPr>
        <w:pStyle w:val="ListParagraph"/>
        <w:numPr>
          <w:ilvl w:val="1"/>
          <w:numId w:val="41"/>
        </w:numPr>
      </w:pPr>
      <w:r>
        <w:t>Navigate to each informative image in the document with screen reader running. Listen if the alternate text sufficiently describes the image’s purpose.</w:t>
      </w:r>
    </w:p>
    <w:p w14:paraId="7E322075" w14:textId="325AFBB5" w:rsidR="007B7DC6" w:rsidRDefault="007B7DC6" w:rsidP="00276102">
      <w:pPr>
        <w:pStyle w:val="ListParagraph"/>
        <w:numPr>
          <w:ilvl w:val="0"/>
          <w:numId w:val="41"/>
        </w:numPr>
      </w:pPr>
      <w:r>
        <w:t xml:space="preserve">Check if all decorative images are </w:t>
      </w:r>
      <w:r w:rsidR="00E844B5">
        <w:t>tagged</w:t>
      </w:r>
      <w:r>
        <w:t xml:space="preserve"> as artifacts.</w:t>
      </w:r>
    </w:p>
    <w:p w14:paraId="0430FAF4" w14:textId="32BABCCC" w:rsidR="00B8264C" w:rsidRDefault="007B7DC6" w:rsidP="00276102">
      <w:pPr>
        <w:pStyle w:val="ListParagraph"/>
        <w:numPr>
          <w:ilvl w:val="0"/>
          <w:numId w:val="41"/>
        </w:numPr>
      </w:pPr>
      <w:r>
        <w:t xml:space="preserve">Check if detailed descriptions </w:t>
      </w:r>
      <w:r w:rsidR="008665C7">
        <w:t>are specified</w:t>
      </w:r>
      <w:r w:rsidR="00B8264C">
        <w:t xml:space="preserve"> for complex images.</w:t>
      </w:r>
    </w:p>
    <w:p w14:paraId="42BC28CA" w14:textId="77777777" w:rsidR="00B8264C" w:rsidRDefault="00B8264C" w:rsidP="00276102">
      <w:pPr>
        <w:pStyle w:val="ListParagraph"/>
        <w:numPr>
          <w:ilvl w:val="0"/>
          <w:numId w:val="41"/>
        </w:numPr>
      </w:pPr>
      <w:r>
        <w:t>Check if layered images in the document are grouped.</w:t>
      </w:r>
    </w:p>
    <w:p w14:paraId="10EA1A59" w14:textId="6331E8A1" w:rsidR="00FB172A" w:rsidRDefault="00B8264C" w:rsidP="00276102">
      <w:pPr>
        <w:pStyle w:val="ListParagraph"/>
        <w:numPr>
          <w:ilvl w:val="0"/>
          <w:numId w:val="41"/>
        </w:numPr>
      </w:pPr>
      <w:r>
        <w:t xml:space="preserve">If any </w:t>
      </w:r>
      <w:r w:rsidR="005B5EB1">
        <w:t>of the conditions mentioned in ste</w:t>
      </w:r>
      <w:r w:rsidR="0009178F">
        <w:t>p 2 to step 5 fails than it is an accessibility violation as per WCAG 2.1 success criteria 1.1.1 at Level A.</w:t>
      </w:r>
    </w:p>
    <w:p w14:paraId="6FE74F57" w14:textId="3628064C" w:rsidR="00D957FE" w:rsidRDefault="006A5AED" w:rsidP="00D957FE">
      <w:pPr>
        <w:pStyle w:val="Heading3"/>
        <w:rPr>
          <w:b/>
        </w:rPr>
      </w:pPr>
      <w:bookmarkStart w:id="48" w:name="_Toc57986860"/>
      <w:r>
        <w:rPr>
          <w:b/>
        </w:rPr>
        <w:t>Images of text</w:t>
      </w:r>
      <w:bookmarkEnd w:id="48"/>
    </w:p>
    <w:p w14:paraId="3737E7A6" w14:textId="5AD7A1AA" w:rsidR="003B0B73" w:rsidRDefault="003B0B73" w:rsidP="003B0B73">
      <w:r>
        <w:t xml:space="preserve">Text is created as an image to enhance the visual appearance of </w:t>
      </w:r>
      <w:r w:rsidR="00AC3C9F">
        <w:t>a</w:t>
      </w:r>
      <w:r>
        <w:t xml:space="preserve"> page. Text, when created as an image, becomes pixelated when zoomed in. This makes it difficult for low-vision users and elderly users to read the text. </w:t>
      </w:r>
    </w:p>
    <w:p w14:paraId="38866442" w14:textId="0BCD1F1F" w:rsidR="003B0B73" w:rsidRPr="003B0B73" w:rsidRDefault="00784F3B" w:rsidP="003B0B73">
      <w:r w:rsidRPr="007C7931">
        <w:rPr>
          <w:noProof/>
        </w:rPr>
        <w:drawing>
          <wp:inline distT="0" distB="0" distL="0" distR="0" wp14:anchorId="73FE2DE0" wp14:editId="7932F032">
            <wp:extent cx="806849" cy="327025"/>
            <wp:effectExtent l="19050" t="19050" r="12700" b="15875"/>
            <wp:docPr id="60" name="Picture 60"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2091" cy="381840"/>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24024" w14:paraId="061A9869"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380BC865" w14:textId="77777777" w:rsidR="00A24024" w:rsidRDefault="00A24024"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37139A7E" w14:textId="77777777" w:rsidR="00A24024" w:rsidRDefault="00A24024" w:rsidP="0021751A">
            <w:pPr>
              <w:pStyle w:val="Level"/>
              <w:ind w:left="15"/>
            </w:pPr>
            <w:r>
              <w:t>WCAG Conformance Level</w:t>
            </w:r>
          </w:p>
        </w:tc>
      </w:tr>
      <w:tr w:rsidR="00A24024" w14:paraId="1B5F9E49"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4555B64E" w14:textId="60214928" w:rsidR="00A24024" w:rsidRPr="005063D5" w:rsidRDefault="005063D5" w:rsidP="0021751A">
            <w:pPr>
              <w:pStyle w:val="Strong1"/>
            </w:pPr>
            <w:r w:rsidRPr="005063D5">
              <w:rPr>
                <w:rStyle w:val="normaltextrun"/>
                <w:rFonts w:ascii="Calibri" w:hAnsi="Calibri" w:cs="Calibri"/>
                <w:color w:val="000000"/>
                <w:shd w:val="clear" w:color="auto" w:fill="FFFFFF"/>
              </w:rPr>
              <w:t>1.4.5 Images of Text</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043FB717" w14:textId="12B74507" w:rsidR="00A24024" w:rsidRDefault="005063D5" w:rsidP="0021751A">
            <w:pPr>
              <w:pStyle w:val="Strong1"/>
            </w:pPr>
            <w:r>
              <w:t>AA</w:t>
            </w:r>
          </w:p>
        </w:tc>
      </w:tr>
    </w:tbl>
    <w:p w14:paraId="1FAA402B" w14:textId="7AFA2E54" w:rsidR="00D957FE" w:rsidRDefault="00A24024" w:rsidP="00D957FE">
      <w:pPr>
        <w:pStyle w:val="Heading4"/>
      </w:pPr>
      <w:r w:rsidRPr="005E549F">
        <w:t>How to implement</w:t>
      </w:r>
      <w:r>
        <w:t>?</w:t>
      </w:r>
    </w:p>
    <w:p w14:paraId="0F863F24" w14:textId="0E62E1EC" w:rsidR="00CC7FDA" w:rsidRDefault="004D5B1C" w:rsidP="00C87E7E">
      <w:r>
        <w:t>This section lists the techniques for implement images of text in an accessible PDF document.</w:t>
      </w:r>
    </w:p>
    <w:p w14:paraId="48D95EE7" w14:textId="6616CF3D" w:rsidR="004D5B1C" w:rsidRDefault="00D11CDB" w:rsidP="00C87E7E">
      <w:pPr>
        <w:pStyle w:val="ListParagraph"/>
        <w:numPr>
          <w:ilvl w:val="0"/>
          <w:numId w:val="4"/>
        </w:numPr>
      </w:pPr>
      <w:r>
        <w:t xml:space="preserve">Use plain text to present information rather than </w:t>
      </w:r>
      <w:r w:rsidR="004B35B0">
        <w:t>images of text.</w:t>
      </w:r>
    </w:p>
    <w:p w14:paraId="3B66F715" w14:textId="5F2C0F01" w:rsidR="004B35B0" w:rsidRDefault="004B35B0" w:rsidP="00C87E7E">
      <w:pPr>
        <w:pStyle w:val="ListParagraph"/>
        <w:numPr>
          <w:ilvl w:val="0"/>
          <w:numId w:val="4"/>
        </w:numPr>
      </w:pPr>
      <w:r>
        <w:t xml:space="preserve">Use font formatting and color to </w:t>
      </w:r>
      <w:r w:rsidR="008665C7">
        <w:t>enhance the</w:t>
      </w:r>
      <w:r>
        <w:t xml:space="preserve"> visual appearanc</w:t>
      </w:r>
      <w:r w:rsidR="00C87E7E">
        <w:t>e and achieve the desired</w:t>
      </w:r>
      <w:r w:rsidR="00C26ADD">
        <w:t xml:space="preserve"> presentation</w:t>
      </w:r>
      <w:r w:rsidR="00C87E7E">
        <w:t>.</w:t>
      </w:r>
    </w:p>
    <w:p w14:paraId="16750180" w14:textId="6297D014" w:rsidR="00D957FE" w:rsidRDefault="00D957FE" w:rsidP="00D957FE">
      <w:pPr>
        <w:pStyle w:val="Heading4"/>
      </w:pPr>
      <w:r>
        <w:t>Practices to Apply &amp; Avoid</w:t>
      </w:r>
    </w:p>
    <w:p w14:paraId="052676CC" w14:textId="1685F091" w:rsidR="003B0B73" w:rsidRPr="007C08BB" w:rsidRDefault="00792682" w:rsidP="0050182C">
      <w:pPr>
        <w:pStyle w:val="Do"/>
        <w:rPr>
          <w:szCs w:val="20"/>
        </w:rPr>
      </w:pPr>
      <w:r>
        <w:rPr>
          <w:szCs w:val="20"/>
        </w:rPr>
        <w:t>Include</w:t>
      </w:r>
      <w:r w:rsidR="003B0B73" w:rsidRPr="007C08BB">
        <w:rPr>
          <w:szCs w:val="20"/>
        </w:rPr>
        <w:t xml:space="preserve"> information </w:t>
      </w:r>
      <w:r w:rsidR="00767C54">
        <w:rPr>
          <w:szCs w:val="20"/>
        </w:rPr>
        <w:t>using</w:t>
      </w:r>
      <w:r w:rsidR="003B0B73" w:rsidRPr="007C08BB">
        <w:rPr>
          <w:szCs w:val="20"/>
        </w:rPr>
        <w:t xml:space="preserve"> plain text instead of image of text.</w:t>
      </w:r>
    </w:p>
    <w:p w14:paraId="5FEA2BDC" w14:textId="31107FF8" w:rsidR="0088729B" w:rsidRDefault="0088729B" w:rsidP="0088729B">
      <w:r>
        <w:br/>
        <w:t>For example, in the 20</w:t>
      </w:r>
      <w:r w:rsidR="009B59D5">
        <w:t>19-ar</w:t>
      </w:r>
      <w:r>
        <w:t xml:space="preserve">.pdf, </w:t>
      </w:r>
      <w:r w:rsidR="009B59D5">
        <w:t xml:space="preserve">plain text is used instead of an </w:t>
      </w:r>
      <w:r>
        <w:t>image</w:t>
      </w:r>
      <w:r w:rsidR="00F90A0E">
        <w:t>.</w:t>
      </w:r>
    </w:p>
    <w:p w14:paraId="464E98BB" w14:textId="44A42CCB" w:rsidR="00A8317E" w:rsidRDefault="00096B07" w:rsidP="00096B07">
      <w:pPr>
        <w:jc w:val="center"/>
      </w:pPr>
      <w:r>
        <w:rPr>
          <w:noProof/>
        </w:rPr>
        <w:drawing>
          <wp:inline distT="0" distB="0" distL="0" distR="0" wp14:anchorId="69573A17" wp14:editId="2A9BC85A">
            <wp:extent cx="4861559" cy="1140903"/>
            <wp:effectExtent l="19050" t="19050" r="15875" b="21590"/>
            <wp:docPr id="23" name="Picture 23" descr="Plain text used to convey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lain text used to convey information."/>
                    <pic:cNvPicPr/>
                  </pic:nvPicPr>
                  <pic:blipFill rotWithShape="1">
                    <a:blip r:embed="rId33"/>
                    <a:srcRect b="46527"/>
                    <a:stretch/>
                  </pic:blipFill>
                  <pic:spPr bwMode="auto">
                    <a:xfrm>
                      <a:off x="0" y="0"/>
                      <a:ext cx="4861981" cy="11410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E44C50" w14:textId="53154C5C" w:rsidR="003B0B73" w:rsidRDefault="003B0B73" w:rsidP="0050182C">
      <w:pPr>
        <w:pStyle w:val="Dont"/>
      </w:pPr>
      <w:r w:rsidRPr="003B0B73">
        <w:t>Avoid using image</w:t>
      </w:r>
      <w:r w:rsidR="00872FC0">
        <w:t>s</w:t>
      </w:r>
      <w:r w:rsidRPr="003B0B73">
        <w:t xml:space="preserve"> of text to display important information.</w:t>
      </w:r>
    </w:p>
    <w:p w14:paraId="3015C6A8" w14:textId="4F137B85" w:rsidR="005366E2" w:rsidRDefault="005366E2" w:rsidP="005366E2">
      <w:r>
        <w:t xml:space="preserve">For example, in the </w:t>
      </w:r>
      <w:r w:rsidRPr="005366E2">
        <w:t>Pearson-Indicative-allocation-and-impact-reporting-template-Final-v3</w:t>
      </w:r>
      <w:r>
        <w:t>.pdf</w:t>
      </w:r>
      <w:r w:rsidR="00E76CBD">
        <w:t>,</w:t>
      </w:r>
      <w:r>
        <w:t xml:space="preserve"> image of text </w:t>
      </w:r>
      <w:r w:rsidR="00BD279B">
        <w:t>is used for displaying</w:t>
      </w:r>
      <w:r>
        <w:t xml:space="preserve"> "reporting template".</w:t>
      </w:r>
    </w:p>
    <w:p w14:paraId="27D606F7" w14:textId="77777777" w:rsidR="005366E2" w:rsidRDefault="005366E2" w:rsidP="005366E2"/>
    <w:p w14:paraId="57560E2F" w14:textId="4E72DEB1" w:rsidR="005366E2" w:rsidRDefault="005366E2" w:rsidP="005366E2">
      <w:r>
        <w:rPr>
          <w:noProof/>
        </w:rPr>
        <w:drawing>
          <wp:inline distT="0" distB="0" distL="0" distR="0" wp14:anchorId="7629C01E" wp14:editId="6150E16F">
            <wp:extent cx="5600700" cy="935245"/>
            <wp:effectExtent l="19050" t="19050" r="19050" b="17780"/>
            <wp:docPr id="6" name="Picture 6" descr="Text created as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created as an image."/>
                    <pic:cNvPicPr/>
                  </pic:nvPicPr>
                  <pic:blipFill>
                    <a:blip r:embed="rId34"/>
                    <a:stretch>
                      <a:fillRect/>
                    </a:stretch>
                  </pic:blipFill>
                  <pic:spPr>
                    <a:xfrm>
                      <a:off x="0" y="0"/>
                      <a:ext cx="5702274" cy="952207"/>
                    </a:xfrm>
                    <a:prstGeom prst="rect">
                      <a:avLst/>
                    </a:prstGeom>
                    <a:ln>
                      <a:solidFill>
                        <a:schemeClr val="tx1"/>
                      </a:solidFill>
                    </a:ln>
                  </pic:spPr>
                </pic:pic>
              </a:graphicData>
            </a:graphic>
          </wp:inline>
        </w:drawing>
      </w:r>
    </w:p>
    <w:p w14:paraId="5F41D90F" w14:textId="77777777" w:rsidR="003B0B73" w:rsidRDefault="003B0B73" w:rsidP="003B0B73">
      <w:pPr>
        <w:pStyle w:val="Level"/>
      </w:pPr>
      <w:r>
        <w:t>User Groups Affected</w:t>
      </w:r>
    </w:p>
    <w:p w14:paraId="7C30F6FA" w14:textId="77777777" w:rsidR="003B0B73" w:rsidRDefault="003B0B73" w:rsidP="003B0B73">
      <w:pPr>
        <w:pStyle w:val="ListParagraph"/>
        <w:numPr>
          <w:ilvl w:val="0"/>
          <w:numId w:val="4"/>
        </w:numPr>
      </w:pPr>
      <w:r>
        <w:t>Blind Users</w:t>
      </w:r>
    </w:p>
    <w:p w14:paraId="7D7FCF8D" w14:textId="77777777" w:rsidR="003B0B73" w:rsidRDefault="003B0B73" w:rsidP="003B0B73">
      <w:pPr>
        <w:pStyle w:val="ListParagraph"/>
        <w:numPr>
          <w:ilvl w:val="0"/>
          <w:numId w:val="4"/>
        </w:numPr>
      </w:pPr>
      <w:r>
        <w:t>Low-vision users</w:t>
      </w:r>
    </w:p>
    <w:p w14:paraId="5D919BC2" w14:textId="41C5D583" w:rsidR="00C41FF2" w:rsidRDefault="00C41FF2" w:rsidP="003B0B73">
      <w:pPr>
        <w:pStyle w:val="ListParagraph"/>
        <w:numPr>
          <w:ilvl w:val="0"/>
          <w:numId w:val="4"/>
        </w:numPr>
      </w:pPr>
      <w:r>
        <w:t>Users with learning disabilities</w:t>
      </w:r>
    </w:p>
    <w:p w14:paraId="7516759D" w14:textId="77777777" w:rsidR="003B0B73" w:rsidRDefault="003B0B73" w:rsidP="001B5928"/>
    <w:p w14:paraId="727A5D7E" w14:textId="77777777" w:rsidR="00D957FE" w:rsidRDefault="00D957FE" w:rsidP="00D957FE">
      <w:pPr>
        <w:pStyle w:val="Heading4"/>
      </w:pPr>
      <w:r>
        <w:t>How to test for Accessibility?</w:t>
      </w:r>
    </w:p>
    <w:p w14:paraId="5E5B4C51" w14:textId="4F1CF56A" w:rsidR="001903D7" w:rsidRDefault="001903D7" w:rsidP="001903D7">
      <w:r>
        <w:t>To test a documen</w:t>
      </w:r>
      <w:r w:rsidR="00762851">
        <w:t>t for images of text, perform the following steps:</w:t>
      </w:r>
    </w:p>
    <w:p w14:paraId="76B602E5" w14:textId="4FA54142" w:rsidR="00022FCE" w:rsidRPr="00022FCE" w:rsidRDefault="00CA62A1" w:rsidP="00E6022D">
      <w:pPr>
        <w:pStyle w:val="ListParagraph"/>
        <w:numPr>
          <w:ilvl w:val="0"/>
          <w:numId w:val="9"/>
        </w:numPr>
        <w:rPr>
          <w:rStyle w:val="normaltextrun"/>
        </w:rPr>
      </w:pPr>
      <w:r>
        <w:t>Open the PDF file in Ad</w:t>
      </w:r>
      <w:r w:rsidR="00B37715">
        <w:t>obe</w:t>
      </w:r>
      <w:r w:rsidR="00642503">
        <w:t xml:space="preserve"> Acrobat DC. </w:t>
      </w:r>
    </w:p>
    <w:p w14:paraId="70EC1676" w14:textId="77777777" w:rsidR="006F4DE5" w:rsidRDefault="006F4DE5" w:rsidP="006F4DE5">
      <w:pPr>
        <w:pStyle w:val="ListParagraph"/>
        <w:numPr>
          <w:ilvl w:val="0"/>
          <w:numId w:val="9"/>
        </w:numPr>
      </w:pPr>
      <w:r>
        <w:t xml:space="preserve">Open the tags section. </w:t>
      </w:r>
    </w:p>
    <w:p w14:paraId="0D3AF1D9" w14:textId="5406C3A6" w:rsidR="00022FCE" w:rsidRDefault="006F4DE5" w:rsidP="006F4DE5">
      <w:pPr>
        <w:pStyle w:val="ListParagraph"/>
        <w:numPr>
          <w:ilvl w:val="0"/>
          <w:numId w:val="9"/>
        </w:numPr>
      </w:pPr>
      <w:r>
        <w:t>Using the selection tool, select the content.</w:t>
      </w:r>
    </w:p>
    <w:p w14:paraId="05896B8A" w14:textId="63C6A4A3" w:rsidR="006F4DE5" w:rsidRDefault="006F4DE5" w:rsidP="006F4DE5">
      <w:pPr>
        <w:pStyle w:val="ListParagraph"/>
        <w:numPr>
          <w:ilvl w:val="0"/>
          <w:numId w:val="9"/>
        </w:numPr>
      </w:pPr>
      <w:r>
        <w:t>Find this content in the tag panel using “Find from selection” option.</w:t>
      </w:r>
    </w:p>
    <w:p w14:paraId="5B1A2F27" w14:textId="40F8774B" w:rsidR="006F4DE5" w:rsidRDefault="006F4DE5" w:rsidP="006F4DE5">
      <w:pPr>
        <w:pStyle w:val="ListParagraph"/>
        <w:numPr>
          <w:ilvl w:val="0"/>
          <w:numId w:val="9"/>
        </w:numPr>
      </w:pPr>
      <w:r>
        <w:rPr>
          <w:rStyle w:val="normaltextrun"/>
          <w:rFonts w:ascii="Calibri" w:hAnsi="Calibri" w:cs="Calibri"/>
          <w:color w:val="000000"/>
          <w:shd w:val="clear" w:color="auto" w:fill="FFFFFF"/>
        </w:rPr>
        <w:t>Check if the text provided over an image is implemented as plain text and not an image.</w:t>
      </w:r>
    </w:p>
    <w:p w14:paraId="19FBEA5D" w14:textId="36E7BDDB" w:rsidR="005063D5" w:rsidRDefault="00A16218" w:rsidP="00E6022D">
      <w:pPr>
        <w:pStyle w:val="ListParagraph"/>
        <w:numPr>
          <w:ilvl w:val="0"/>
          <w:numId w:val="9"/>
        </w:numPr>
      </w:pPr>
      <w:r>
        <w:rPr>
          <w:rStyle w:val="normaltextrun"/>
          <w:rFonts w:ascii="Calibri" w:hAnsi="Calibri" w:cs="Calibri"/>
          <w:color w:val="000000"/>
          <w:shd w:val="clear" w:color="auto" w:fill="FFFFFF"/>
        </w:rPr>
        <w:t xml:space="preserve">If the conditions in step </w:t>
      </w:r>
      <w:r w:rsidR="00920263">
        <w:rPr>
          <w:rStyle w:val="normaltextrun"/>
          <w:rFonts w:ascii="Calibri" w:hAnsi="Calibri" w:cs="Calibri"/>
          <w:color w:val="000000"/>
          <w:shd w:val="clear" w:color="auto" w:fill="FFFFFF"/>
        </w:rPr>
        <w:t>5</w:t>
      </w:r>
      <w:r>
        <w:rPr>
          <w:rStyle w:val="normaltextrun"/>
          <w:rFonts w:ascii="Calibri" w:hAnsi="Calibri" w:cs="Calibri"/>
          <w:color w:val="000000"/>
          <w:shd w:val="clear" w:color="auto" w:fill="FFFFFF"/>
        </w:rPr>
        <w:t xml:space="preserve"> fails, then it is an accessibility violation as per WCAG 2.1 success criteria 1.4.5 at Level AA.</w:t>
      </w:r>
      <w:r>
        <w:rPr>
          <w:rStyle w:val="eop"/>
          <w:rFonts w:ascii="Calibri" w:hAnsi="Calibri" w:cs="Calibri"/>
          <w:color w:val="000000"/>
          <w:shd w:val="clear" w:color="auto" w:fill="FFFFFF"/>
        </w:rPr>
        <w:t> </w:t>
      </w:r>
      <w:r w:rsidR="005063D5">
        <w:t xml:space="preserve"> </w:t>
      </w:r>
    </w:p>
    <w:p w14:paraId="1E6A9D8E" w14:textId="4D17ED4D" w:rsidR="00E10810" w:rsidRDefault="00E10810" w:rsidP="00E10810"/>
    <w:p w14:paraId="29F777A5" w14:textId="6B135C27" w:rsidR="00A076F8" w:rsidRDefault="00A076F8">
      <w:r>
        <w:br w:type="page"/>
      </w:r>
    </w:p>
    <w:p w14:paraId="7DC1B494" w14:textId="0B721767" w:rsidR="004F0851" w:rsidRDefault="004F0851" w:rsidP="004F0851">
      <w:pPr>
        <w:pStyle w:val="Heading2"/>
        <w:rPr>
          <w:b/>
          <w:bCs/>
        </w:rPr>
      </w:pPr>
      <w:bookmarkStart w:id="49" w:name="_Toc57986861"/>
      <w:r w:rsidRPr="00654FC0">
        <w:rPr>
          <w:b/>
          <w:bCs/>
        </w:rPr>
        <w:t>COLOR</w:t>
      </w:r>
      <w:bookmarkEnd w:id="49"/>
    </w:p>
    <w:p w14:paraId="12D70CF2" w14:textId="4EC2C7F7" w:rsidR="003077E4" w:rsidRDefault="003077E4" w:rsidP="003077E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Color is a key component of any document. Color should be used wisely to ensure that all users including those with color blindness, low vision and blind users can access the information. While using color, </w:t>
      </w:r>
      <w:r w:rsidR="00E74D13">
        <w:rPr>
          <w:rStyle w:val="normaltextrun"/>
          <w:rFonts w:ascii="Calibri" w:hAnsi="Calibri" w:cs="Calibri"/>
          <w:sz w:val="22"/>
          <w:szCs w:val="22"/>
        </w:rPr>
        <w:t>three</w:t>
      </w:r>
      <w:r w:rsidR="00204658">
        <w:rPr>
          <w:rStyle w:val="normaltextrun"/>
          <w:rFonts w:ascii="Calibri" w:hAnsi="Calibri" w:cs="Calibri"/>
          <w:sz w:val="22"/>
          <w:szCs w:val="22"/>
        </w:rPr>
        <w:t xml:space="preserve"> </w:t>
      </w:r>
      <w:r>
        <w:rPr>
          <w:rStyle w:val="normaltextrun"/>
          <w:rFonts w:ascii="Calibri" w:hAnsi="Calibri" w:cs="Calibri"/>
          <w:sz w:val="22"/>
          <w:szCs w:val="22"/>
        </w:rPr>
        <w:t>important aspects should be taken into consideration:</w:t>
      </w:r>
      <w:r>
        <w:rPr>
          <w:rStyle w:val="eop"/>
          <w:rFonts w:ascii="Calibri" w:hAnsi="Calibri" w:cs="Calibri"/>
          <w:sz w:val="22"/>
          <w:szCs w:val="22"/>
        </w:rPr>
        <w:t> </w:t>
      </w:r>
    </w:p>
    <w:p w14:paraId="5F185E1A" w14:textId="77777777" w:rsidR="003077E4" w:rsidRDefault="003077E4" w:rsidP="00276102">
      <w:pPr>
        <w:pStyle w:val="paragraph"/>
        <w:numPr>
          <w:ilvl w:val="0"/>
          <w:numId w:val="35"/>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 xml:space="preserve">Color should not be used as the sole means to convey important </w:t>
      </w:r>
      <w:proofErr w:type="gramStart"/>
      <w:r>
        <w:rPr>
          <w:rStyle w:val="normaltextrun"/>
          <w:rFonts w:ascii="Calibri" w:hAnsi="Calibri" w:cs="Calibri"/>
          <w:sz w:val="22"/>
          <w:szCs w:val="22"/>
        </w:rPr>
        <w:t>information</w:t>
      </w:r>
      <w:proofErr w:type="gramEnd"/>
      <w:r>
        <w:rPr>
          <w:rStyle w:val="eop"/>
          <w:rFonts w:ascii="Calibri" w:hAnsi="Calibri" w:cs="Calibri"/>
          <w:sz w:val="22"/>
          <w:szCs w:val="22"/>
        </w:rPr>
        <w:t> </w:t>
      </w:r>
    </w:p>
    <w:p w14:paraId="44DF0282" w14:textId="77777777" w:rsidR="003077E4" w:rsidRDefault="003077E4" w:rsidP="00276102">
      <w:pPr>
        <w:pStyle w:val="paragraph"/>
        <w:numPr>
          <w:ilvl w:val="0"/>
          <w:numId w:val="35"/>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Sufficient contrast should be present between foreground text and its background.</w:t>
      </w:r>
      <w:r>
        <w:rPr>
          <w:rStyle w:val="eop"/>
          <w:rFonts w:ascii="Calibri" w:hAnsi="Calibri" w:cs="Calibri"/>
          <w:sz w:val="22"/>
          <w:szCs w:val="22"/>
        </w:rPr>
        <w:t> </w:t>
      </w:r>
    </w:p>
    <w:p w14:paraId="3A7000C1" w14:textId="77777777" w:rsidR="00983A3F" w:rsidRDefault="00983A3F" w:rsidP="00276102">
      <w:pPr>
        <w:pStyle w:val="paragraph"/>
        <w:numPr>
          <w:ilvl w:val="0"/>
          <w:numId w:val="35"/>
        </w:numPr>
        <w:spacing w:before="0" w:beforeAutospacing="0" w:after="0" w:afterAutospacing="0"/>
        <w:jc w:val="both"/>
        <w:textAlignment w:val="baseline"/>
        <w:rPr>
          <w:rFonts w:ascii="Calibri" w:hAnsi="Calibri" w:cs="Calibri"/>
          <w:sz w:val="22"/>
          <w:szCs w:val="22"/>
        </w:rPr>
      </w:pPr>
      <w:r>
        <w:rPr>
          <w:rStyle w:val="eop"/>
          <w:rFonts w:ascii="Calibri" w:hAnsi="Calibri" w:cs="Calibri"/>
          <w:sz w:val="22"/>
          <w:szCs w:val="22"/>
        </w:rPr>
        <w:t xml:space="preserve">Sufficient contrast should be present for key graphical objects with the adjacent </w:t>
      </w:r>
      <w:proofErr w:type="gramStart"/>
      <w:r>
        <w:rPr>
          <w:rStyle w:val="eop"/>
          <w:rFonts w:ascii="Calibri" w:hAnsi="Calibri" w:cs="Calibri"/>
          <w:sz w:val="22"/>
          <w:szCs w:val="22"/>
        </w:rPr>
        <w:t>content</w:t>
      </w:r>
      <w:proofErr w:type="gramEnd"/>
    </w:p>
    <w:p w14:paraId="75D9C98C" w14:textId="77777777" w:rsidR="003077E4" w:rsidRDefault="003077E4" w:rsidP="003077E4">
      <w:pPr>
        <w:pStyle w:val="paragraph"/>
        <w:spacing w:before="0" w:beforeAutospacing="0" w:after="0" w:afterAutospacing="0"/>
        <w:ind w:left="360"/>
        <w:jc w:val="both"/>
        <w:textAlignment w:val="baseline"/>
        <w:rPr>
          <w:rFonts w:ascii="Segoe UI" w:hAnsi="Segoe UI" w:cs="Segoe UI"/>
          <w:sz w:val="18"/>
          <w:szCs w:val="18"/>
        </w:rPr>
      </w:pPr>
      <w:r>
        <w:rPr>
          <w:rStyle w:val="eop"/>
          <w:rFonts w:ascii="Calibri" w:hAnsi="Calibri" w:cs="Calibri"/>
          <w:sz w:val="22"/>
          <w:szCs w:val="22"/>
        </w:rPr>
        <w:t> </w:t>
      </w:r>
    </w:p>
    <w:p w14:paraId="3F15ED1B" w14:textId="77777777" w:rsidR="003077E4" w:rsidRDefault="003077E4" w:rsidP="003077E4">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Color when used as the sole means to convey important information makes it difficult for users with visual impairments, such as color blindness, low vision, blind and deaf-blind users </w:t>
      </w:r>
      <w:r w:rsidR="00983A3F">
        <w:rPr>
          <w:rStyle w:val="normaltextrun"/>
          <w:rFonts w:ascii="Calibri" w:hAnsi="Calibri" w:cs="Calibri"/>
          <w:sz w:val="22"/>
          <w:szCs w:val="22"/>
        </w:rPr>
        <w:t xml:space="preserve">who find it difficult to understand the information. </w:t>
      </w:r>
      <w:r>
        <w:rPr>
          <w:rStyle w:val="normaltextrun"/>
          <w:rFonts w:ascii="Calibri" w:hAnsi="Calibri" w:cs="Calibri"/>
          <w:sz w:val="22"/>
          <w:szCs w:val="22"/>
        </w:rPr>
        <w:t xml:space="preserve">For example, key values of a table are indicated with change in color or items of a graph are distinguished using color. In such situations it becomes difficult for users with visual impairments to </w:t>
      </w:r>
      <w:r w:rsidR="00983A3F">
        <w:rPr>
          <w:rStyle w:val="normaltextrun"/>
          <w:rFonts w:ascii="Calibri" w:hAnsi="Calibri" w:cs="Calibri"/>
          <w:sz w:val="22"/>
          <w:szCs w:val="22"/>
        </w:rPr>
        <w:t>interpret and access the information.</w:t>
      </w:r>
      <w:r>
        <w:rPr>
          <w:rStyle w:val="normaltextrun"/>
          <w:rFonts w:ascii="Calibri" w:hAnsi="Calibri" w:cs="Calibri"/>
          <w:sz w:val="22"/>
          <w:szCs w:val="22"/>
        </w:rPr>
        <w:t> </w:t>
      </w:r>
      <w:r>
        <w:rPr>
          <w:rStyle w:val="eop"/>
          <w:rFonts w:ascii="Calibri" w:hAnsi="Calibri" w:cs="Calibri"/>
          <w:sz w:val="22"/>
          <w:szCs w:val="22"/>
        </w:rPr>
        <w:t> </w:t>
      </w:r>
    </w:p>
    <w:p w14:paraId="4735F85B" w14:textId="77777777" w:rsidR="003077E4" w:rsidRDefault="003077E4" w:rsidP="003077E4">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Color contrast between foreground text and its background should be sufficient to ensure that users with different types of colorblindness can access the information. Users with colorblindness, such as Protanopia, Tritanopia, Deuteranopia and monochromacy find it difficult to distinguish between certain color combinations. </w:t>
      </w:r>
      <w:r w:rsidR="00983A3F">
        <w:rPr>
          <w:rStyle w:val="normaltextrun"/>
          <w:rFonts w:ascii="Calibri" w:hAnsi="Calibri" w:cs="Calibri"/>
          <w:sz w:val="22"/>
          <w:szCs w:val="22"/>
        </w:rPr>
        <w:t>Thus, it is essential that sufficient contrast is present between foreground text and its background. Color contrast should be sufficient for all the important elements of a PDF document, such as text, headings, form controls, tables, informative images etc.</w:t>
      </w:r>
      <w:r>
        <w:rPr>
          <w:rStyle w:val="normaltextrun"/>
          <w:rFonts w:ascii="Calibri" w:hAnsi="Calibri" w:cs="Calibri"/>
          <w:sz w:val="22"/>
          <w:szCs w:val="22"/>
        </w:rPr>
        <w:t xml:space="preserve"> If the color contrast is not sufficient, the information will not be legible for low vision users and colorblind users. </w:t>
      </w:r>
      <w:r>
        <w:rPr>
          <w:rStyle w:val="eop"/>
          <w:rFonts w:ascii="Calibri" w:hAnsi="Calibri" w:cs="Calibri"/>
          <w:sz w:val="22"/>
          <w:szCs w:val="22"/>
        </w:rPr>
        <w:t> </w:t>
      </w:r>
    </w:p>
    <w:p w14:paraId="355C6B52" w14:textId="77777777" w:rsidR="006831EB" w:rsidRPr="006831EB" w:rsidRDefault="006831EB" w:rsidP="006831EB"/>
    <w:p w14:paraId="60362C33" w14:textId="65BA57D5" w:rsidR="00E8632F" w:rsidRDefault="00784F3B" w:rsidP="00E8632F">
      <w:r w:rsidRPr="007C7931">
        <w:rPr>
          <w:noProof/>
        </w:rPr>
        <w:drawing>
          <wp:inline distT="0" distB="0" distL="0" distR="0" wp14:anchorId="56AA8806" wp14:editId="67312EC3">
            <wp:extent cx="806849" cy="327025"/>
            <wp:effectExtent l="19050" t="19050" r="12700" b="15875"/>
            <wp:docPr id="63" name="Picture 63"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2091" cy="381840"/>
                    </a:xfrm>
                    <a:prstGeom prst="rect">
                      <a:avLst/>
                    </a:prstGeom>
                    <a:noFill/>
                    <a:ln>
                      <a:solidFill>
                        <a:schemeClr val="tx1"/>
                      </a:solidFill>
                    </a:ln>
                  </pic:spPr>
                </pic:pic>
              </a:graphicData>
            </a:graphic>
          </wp:inline>
        </w:drawing>
      </w:r>
    </w:p>
    <w:p w14:paraId="194A8B01" w14:textId="77777777" w:rsidR="00E8632F" w:rsidRDefault="00E8632F" w:rsidP="00E8632F">
      <w:pPr>
        <w:pStyle w:val="Guide"/>
        <w:spacing w:after="0"/>
      </w:pPr>
      <w:r>
        <w:t xml:space="preserve">1.4.1 Use of </w:t>
      </w:r>
      <w:proofErr w:type="spellStart"/>
      <w:r>
        <w:t>Color</w:t>
      </w:r>
      <w:proofErr w:type="spellEnd"/>
      <w:r>
        <w:tab/>
      </w:r>
      <w:r>
        <w:tab/>
      </w:r>
      <w:r>
        <w:tab/>
      </w:r>
      <w:r>
        <w:tab/>
      </w:r>
      <w:r>
        <w:tab/>
      </w:r>
      <w:r>
        <w:tab/>
      </w:r>
      <w:r>
        <w:tab/>
      </w:r>
      <w:r>
        <w:tab/>
      </w:r>
      <w:r>
        <w:tab/>
        <w:t>Level A</w:t>
      </w:r>
    </w:p>
    <w:p w14:paraId="5BC35D1C" w14:textId="77777777" w:rsidR="00E8632F" w:rsidRDefault="00E8632F" w:rsidP="00E8632F">
      <w:pPr>
        <w:pStyle w:val="Style2"/>
        <w:rPr>
          <w:lang w:val="en-US"/>
        </w:rPr>
      </w:pPr>
      <w:r>
        <w:rPr>
          <w:lang w:val="en-US"/>
        </w:rPr>
        <w:t>Color is not used as the only visual means of conveying information, indicating an action, prompting a response, or distinguishing a visual element.</w:t>
      </w:r>
    </w:p>
    <w:p w14:paraId="70D7DA67" w14:textId="77777777" w:rsidR="00E8632F" w:rsidRDefault="00E8632F" w:rsidP="00E8632F"/>
    <w:p w14:paraId="23E29C74" w14:textId="77777777" w:rsidR="00E8632F" w:rsidRDefault="00E8632F" w:rsidP="00800B75">
      <w:pPr>
        <w:pStyle w:val="Guide"/>
        <w:spacing w:after="0"/>
      </w:pPr>
      <w:r>
        <w:t>1.4.3 Contrast (Minimum)</w:t>
      </w:r>
      <w:r>
        <w:tab/>
      </w:r>
      <w:r>
        <w:tab/>
      </w:r>
      <w:r>
        <w:tab/>
      </w:r>
      <w:r>
        <w:tab/>
      </w:r>
      <w:r>
        <w:tab/>
      </w:r>
      <w:r>
        <w:tab/>
      </w:r>
      <w:r>
        <w:tab/>
      </w:r>
      <w:r>
        <w:tab/>
        <w:t>Level AA</w:t>
      </w:r>
    </w:p>
    <w:p w14:paraId="4798CB82" w14:textId="77777777" w:rsidR="00E8632F" w:rsidRDefault="00E8632F" w:rsidP="00E8632F">
      <w:pPr>
        <w:pStyle w:val="Style2"/>
      </w:pPr>
      <w:r>
        <w:t>The visual presentation of text and images of text has a contrast ratio of at least 4.5:1, except for the following:</w:t>
      </w:r>
    </w:p>
    <w:p w14:paraId="4BC40B00" w14:textId="77777777" w:rsidR="00E8632F" w:rsidRDefault="00E8632F" w:rsidP="00E8632F">
      <w:pPr>
        <w:pStyle w:val="Style2"/>
      </w:pPr>
      <w:r w:rsidRPr="008F0EED">
        <w:rPr>
          <w:b/>
          <w:bCs/>
        </w:rPr>
        <w:t>Large Text:</w:t>
      </w:r>
      <w:r>
        <w:t xml:space="preserve"> Large scale text and images of large-scale text has a contrast ratio of at least 3:1.</w:t>
      </w:r>
    </w:p>
    <w:p w14:paraId="43FFCE74" w14:textId="77777777" w:rsidR="00E8632F" w:rsidRDefault="00E8632F" w:rsidP="00E8632F">
      <w:pPr>
        <w:pStyle w:val="Style2"/>
      </w:pPr>
      <w:r w:rsidRPr="008F0EED">
        <w:rPr>
          <w:b/>
          <w:bCs/>
        </w:rPr>
        <w:t>Incidental:</w:t>
      </w:r>
      <w:r>
        <w:t xml:space="preserve"> Text or images of text that are a part of inactive user interface component, that are pure decoration, that are not visible to anyone, or that are a part of a picture that contains significant other visual content, have no contrast </w:t>
      </w:r>
      <w:proofErr w:type="gramStart"/>
      <w:r>
        <w:t>requirement;</w:t>
      </w:r>
      <w:proofErr w:type="gramEnd"/>
    </w:p>
    <w:p w14:paraId="6015BBED" w14:textId="77777777" w:rsidR="00E8632F" w:rsidRPr="00855765" w:rsidRDefault="00E8632F" w:rsidP="00E8632F">
      <w:pPr>
        <w:pStyle w:val="Style2"/>
      </w:pPr>
      <w:r w:rsidRPr="008F0EED">
        <w:rPr>
          <w:b/>
          <w:bCs/>
        </w:rPr>
        <w:t>Logotypes:</w:t>
      </w:r>
      <w:r>
        <w:t xml:space="preserve"> Text that is a part of a logo or brand name has no contrast requirement.</w:t>
      </w:r>
    </w:p>
    <w:p w14:paraId="2E4CFB38" w14:textId="77777777" w:rsidR="00E8632F" w:rsidRDefault="00E8632F" w:rsidP="00E8632F"/>
    <w:p w14:paraId="5A4E561B" w14:textId="77777777" w:rsidR="00E8632F" w:rsidRDefault="00E8632F" w:rsidP="00E21C29">
      <w:pPr>
        <w:pStyle w:val="Guide"/>
        <w:spacing w:after="0"/>
        <w:ind w:left="-90"/>
      </w:pPr>
      <w:r>
        <w:t>1.4.11 Non-text Contrast</w:t>
      </w:r>
      <w:r>
        <w:tab/>
      </w:r>
      <w:r>
        <w:tab/>
      </w:r>
      <w:r>
        <w:tab/>
      </w:r>
      <w:r>
        <w:tab/>
      </w:r>
      <w:r>
        <w:tab/>
      </w:r>
      <w:r>
        <w:tab/>
      </w:r>
      <w:r>
        <w:tab/>
      </w:r>
      <w:r>
        <w:tab/>
        <w:t>Level AA</w:t>
      </w:r>
    </w:p>
    <w:p w14:paraId="0A4A1D95" w14:textId="77777777" w:rsidR="00E8632F" w:rsidRPr="002D7D4B" w:rsidRDefault="00E8632F" w:rsidP="00E8632F">
      <w:pPr>
        <w:pStyle w:val="Style2"/>
        <w:pBdr>
          <w:left w:val="single" w:sz="18" w:space="8" w:color="2F5496" w:themeColor="accent1" w:themeShade="BF"/>
        </w:pBdr>
      </w:pPr>
      <w:r w:rsidRPr="002D7D4B">
        <w:t>The visual </w:t>
      </w:r>
      <w:hyperlink r:id="rId35" w:anchor="dfn-presentation" w:history="1">
        <w:r w:rsidRPr="002D7D4B">
          <w:t>presentation</w:t>
        </w:r>
      </w:hyperlink>
      <w:r w:rsidRPr="002D7D4B">
        <w:t> of the following have a </w:t>
      </w:r>
      <w:hyperlink r:id="rId36" w:anchor="dfn-contrast-ratio" w:history="1">
        <w:r w:rsidRPr="002D7D4B">
          <w:t>contrast ratio</w:t>
        </w:r>
      </w:hyperlink>
      <w:r w:rsidRPr="002D7D4B">
        <w:t xml:space="preserve"> of at least 3:1 against adjacent </w:t>
      </w:r>
      <w:proofErr w:type="spellStart"/>
      <w:r w:rsidRPr="002D7D4B">
        <w:t>color</w:t>
      </w:r>
      <w:proofErr w:type="spellEnd"/>
      <w:r w:rsidRPr="002D7D4B">
        <w:t>(s):</w:t>
      </w:r>
    </w:p>
    <w:p w14:paraId="14263D6C" w14:textId="18F32B23" w:rsidR="00E8632F" w:rsidRDefault="00E8632F" w:rsidP="00E21C29">
      <w:pPr>
        <w:pStyle w:val="Style2"/>
        <w:pBdr>
          <w:left w:val="single" w:sz="18" w:space="8" w:color="2F5496" w:themeColor="accent1" w:themeShade="BF"/>
        </w:pBdr>
      </w:pPr>
      <w:r w:rsidRPr="003D56C3">
        <w:rPr>
          <w:b/>
          <w:bCs/>
        </w:rPr>
        <w:t>User Interface Components</w:t>
      </w:r>
      <w:r w:rsidR="00E21C29">
        <w:rPr>
          <w:b/>
          <w:bCs/>
        </w:rPr>
        <w:br/>
      </w:r>
      <w:r w:rsidRPr="002D7D4B">
        <w:t>Visual information required to identify </w:t>
      </w:r>
      <w:hyperlink r:id="rId37" w:anchor="dfn-user-interface-component" w:history="1">
        <w:r w:rsidRPr="002D7D4B">
          <w:t>user interface components</w:t>
        </w:r>
      </w:hyperlink>
      <w:r w:rsidRPr="002D7D4B">
        <w:t> and </w:t>
      </w:r>
      <w:hyperlink r:id="rId38" w:anchor="dfn-state" w:history="1">
        <w:r w:rsidRPr="002D7D4B">
          <w:t>states</w:t>
        </w:r>
      </w:hyperlink>
      <w:r w:rsidRPr="002D7D4B">
        <w:t>, except for inactive components or where the appearance of the component is determined by the user agent and not modified by the author;</w:t>
      </w:r>
    </w:p>
    <w:p w14:paraId="528B5B87" w14:textId="0499B40E" w:rsidR="000F524E" w:rsidRPr="00E21C29" w:rsidRDefault="00E8632F" w:rsidP="00E21C29">
      <w:pPr>
        <w:pStyle w:val="Style2"/>
        <w:pBdr>
          <w:left w:val="single" w:sz="18" w:space="8" w:color="2F5496" w:themeColor="accent1" w:themeShade="BF"/>
        </w:pBdr>
        <w:rPr>
          <w:b/>
          <w:bCs/>
        </w:rPr>
      </w:pPr>
      <w:r w:rsidRPr="003D56C3">
        <w:rPr>
          <w:b/>
          <w:bCs/>
        </w:rPr>
        <w:t>Graphical Objects</w:t>
      </w:r>
      <w:r w:rsidR="00E21C29">
        <w:rPr>
          <w:b/>
          <w:bCs/>
        </w:rPr>
        <w:br/>
      </w:r>
      <w:r w:rsidR="000F524E" w:rsidRPr="000F524E">
        <w:t>Parts</w:t>
      </w:r>
      <w:r w:rsidR="000F524E">
        <w:t xml:space="preserve"> of graphics required to understand the content, except </w:t>
      </w:r>
      <w:r w:rsidR="00E21C29">
        <w:t xml:space="preserve">when a particular presentation of graphics is essential to the information being conveyed. </w:t>
      </w:r>
    </w:p>
    <w:p w14:paraId="0B39878E" w14:textId="77777777" w:rsidR="004F0851" w:rsidRDefault="004F0851" w:rsidP="004F0851"/>
    <w:p w14:paraId="39121ABE" w14:textId="03BC900C" w:rsidR="004F0851" w:rsidRDefault="004F0851" w:rsidP="004F0851">
      <w:pPr>
        <w:pStyle w:val="Heading3"/>
        <w:rPr>
          <w:b/>
        </w:rPr>
      </w:pPr>
      <w:bookmarkStart w:id="50" w:name="_Toc57986862"/>
      <w:r>
        <w:rPr>
          <w:b/>
        </w:rPr>
        <w:t>Use Color wisely</w:t>
      </w:r>
      <w:bookmarkEnd w:id="50"/>
    </w:p>
    <w:p w14:paraId="3C174A20" w14:textId="38AF185F" w:rsidR="00651C8A" w:rsidRDefault="00651C8A" w:rsidP="00651C8A">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Colors should be used wisely in </w:t>
      </w:r>
      <w:r w:rsidR="008665C7">
        <w:rPr>
          <w:rStyle w:val="normaltextrun"/>
          <w:rFonts w:ascii="Calibri" w:hAnsi="Calibri" w:cs="Calibri"/>
          <w:color w:val="000000"/>
          <w:shd w:val="clear" w:color="auto" w:fill="FFFFFF"/>
        </w:rPr>
        <w:t>documents,</w:t>
      </w:r>
      <w:r>
        <w:rPr>
          <w:rStyle w:val="normaltextrun"/>
          <w:rFonts w:ascii="Calibri" w:hAnsi="Calibri" w:cs="Calibri"/>
          <w:color w:val="000000"/>
          <w:shd w:val="clear" w:color="auto" w:fill="FFFFFF"/>
        </w:rPr>
        <w:t xml:space="preserve"> as information conveyed with color alone might not be available for people with visual disabilitie</w:t>
      </w:r>
      <w:r w:rsidR="00127F70">
        <w:rPr>
          <w:rStyle w:val="normaltextrun"/>
          <w:rFonts w:ascii="Calibri" w:hAnsi="Calibri" w:cs="Calibri"/>
          <w:color w:val="000000"/>
          <w:shd w:val="clear" w:color="auto" w:fill="FFFFFF"/>
        </w:rPr>
        <w:t>s</w:t>
      </w:r>
      <w:r w:rsidR="001E16AA">
        <w:rPr>
          <w:rStyle w:val="normaltextrun"/>
          <w:rFonts w:ascii="Calibri" w:hAnsi="Calibri" w:cs="Calibri"/>
          <w:color w:val="000000"/>
          <w:shd w:val="clear" w:color="auto" w:fill="FFFFFF"/>
        </w:rPr>
        <w:t xml:space="preserve">. Color is a key component of any document and this is true for digital documents as well. However, information when conveyed using color alone can make it difficult for people with visual disabilities to access it. </w:t>
      </w:r>
      <w:r w:rsidR="004B24DF">
        <w:rPr>
          <w:rStyle w:val="normaltextrun"/>
          <w:rFonts w:ascii="Calibri" w:hAnsi="Calibri" w:cs="Calibri"/>
          <w:color w:val="000000"/>
          <w:shd w:val="clear" w:color="auto" w:fill="FFFFFF"/>
        </w:rPr>
        <w:t xml:space="preserve">For example, in a sales graph red color lines are used to indicate dip in sales </w:t>
      </w:r>
      <w:r w:rsidR="008665C7">
        <w:rPr>
          <w:rStyle w:val="normaltextrun"/>
          <w:rFonts w:ascii="Calibri" w:hAnsi="Calibri" w:cs="Calibri"/>
          <w:color w:val="000000"/>
          <w:shd w:val="clear" w:color="auto" w:fill="FFFFFF"/>
        </w:rPr>
        <w:t>whereas green</w:t>
      </w:r>
      <w:r w:rsidR="004B24DF">
        <w:rPr>
          <w:rStyle w:val="normaltextrun"/>
          <w:rFonts w:ascii="Calibri" w:hAnsi="Calibri" w:cs="Calibri"/>
          <w:color w:val="000000"/>
          <w:shd w:val="clear" w:color="auto" w:fill="FFFFFF"/>
        </w:rPr>
        <w:t xml:space="preserve"> color lines are used to indicate </w:t>
      </w:r>
      <w:r w:rsidR="00B9554D">
        <w:rPr>
          <w:rStyle w:val="normaltextrun"/>
          <w:rFonts w:ascii="Calibri" w:hAnsi="Calibri" w:cs="Calibri"/>
          <w:color w:val="000000"/>
          <w:shd w:val="clear" w:color="auto" w:fill="FFFFFF"/>
        </w:rPr>
        <w:t>increase in company’s sales.</w:t>
      </w:r>
      <w:r w:rsidR="00D10D94">
        <w:rPr>
          <w:rStyle w:val="normaltextrun"/>
          <w:rFonts w:ascii="Calibri" w:hAnsi="Calibri" w:cs="Calibri"/>
          <w:color w:val="000000"/>
          <w:shd w:val="clear" w:color="auto" w:fill="FFFFFF"/>
        </w:rPr>
        <w:t xml:space="preserve"> Ever thought how would a blind person </w:t>
      </w:r>
      <w:r w:rsidR="005C5E79">
        <w:rPr>
          <w:rStyle w:val="normaltextrun"/>
          <w:rFonts w:ascii="Calibri" w:hAnsi="Calibri" w:cs="Calibri"/>
          <w:color w:val="000000"/>
          <w:shd w:val="clear" w:color="auto" w:fill="FFFFFF"/>
        </w:rPr>
        <w:t>perceive such information conveyed only with color?</w:t>
      </w:r>
    </w:p>
    <w:p w14:paraId="7154BB90" w14:textId="29D6513D" w:rsidR="003E0BE2" w:rsidRPr="003E0BE2" w:rsidRDefault="002D0810" w:rsidP="003E0BE2">
      <w:r w:rsidRPr="007C7931">
        <w:rPr>
          <w:noProof/>
        </w:rPr>
        <w:drawing>
          <wp:inline distT="0" distB="0" distL="0" distR="0" wp14:anchorId="603BF266" wp14:editId="1DF75619">
            <wp:extent cx="807886" cy="327445"/>
            <wp:effectExtent l="19050" t="19050" r="11430" b="15875"/>
            <wp:docPr id="491" name="Picture 49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076F8" w14:paraId="6E2DE80D"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7F06191E" w14:textId="7777777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27FE9F31" w14:textId="77777777" w:rsidR="00A076F8" w:rsidRDefault="00A076F8" w:rsidP="0021751A">
            <w:pPr>
              <w:pStyle w:val="Level"/>
              <w:ind w:left="15"/>
            </w:pPr>
            <w:r>
              <w:t>WCAG Conformance Level</w:t>
            </w:r>
          </w:p>
        </w:tc>
      </w:tr>
      <w:tr w:rsidR="00A076F8" w14:paraId="0D50408F"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722C1EF9" w14:textId="10BA408C" w:rsidR="00A076F8" w:rsidRPr="005063D5" w:rsidRDefault="005063D5" w:rsidP="0021751A">
            <w:pPr>
              <w:pStyle w:val="Strong1"/>
            </w:pPr>
            <w:r w:rsidRPr="005063D5">
              <w:rPr>
                <w:rStyle w:val="normaltextrun"/>
                <w:rFonts w:ascii="Calibri" w:hAnsi="Calibri" w:cs="Calibri"/>
                <w:color w:val="000000"/>
                <w:shd w:val="clear" w:color="auto" w:fill="FFFFFF"/>
              </w:rPr>
              <w:t>1.4.1 Use of color</w:t>
            </w:r>
            <w:r w:rsidRPr="005063D5">
              <w:rPr>
                <w:rStyle w:val="eop"/>
                <w:rFonts w:ascii="Calibri" w:hAnsi="Calibri" w:cs="Calibri"/>
                <w:color w:val="000000"/>
                <w:shd w:val="clear" w:color="auto" w:fill="FFFFFF"/>
              </w:rPr>
              <w:t> </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21AD3829" w14:textId="3290CF6E" w:rsidR="00A076F8" w:rsidRDefault="005063D5" w:rsidP="0021751A">
            <w:pPr>
              <w:pStyle w:val="Strong1"/>
            </w:pPr>
            <w:r>
              <w:t>A</w:t>
            </w:r>
          </w:p>
        </w:tc>
      </w:tr>
    </w:tbl>
    <w:p w14:paraId="5AC9623F" w14:textId="14F58C42" w:rsidR="00A076F8" w:rsidRDefault="00A076F8" w:rsidP="00A076F8">
      <w:pPr>
        <w:pStyle w:val="Heading4"/>
      </w:pPr>
      <w:r w:rsidRPr="005E549F">
        <w:t>How to implement</w:t>
      </w:r>
      <w:r>
        <w:t>?</w:t>
      </w:r>
    </w:p>
    <w:p w14:paraId="29F3C2C3" w14:textId="77777777" w:rsidR="00AA6D3F" w:rsidRDefault="00AA6D3F" w:rsidP="00AA6D3F">
      <w:r>
        <w:t>This section lists the techniques that need to be implemented to ensure that information conveyed using color is available for all users:</w:t>
      </w:r>
    </w:p>
    <w:p w14:paraId="07837A40" w14:textId="77777777" w:rsidR="00AA6D3F" w:rsidRDefault="00AA6D3F" w:rsidP="00276102">
      <w:pPr>
        <w:pStyle w:val="ListParagraph"/>
        <w:numPr>
          <w:ilvl w:val="0"/>
          <w:numId w:val="18"/>
        </w:numPr>
      </w:pPr>
      <w:r>
        <w:t xml:space="preserve">Supplement color with visual clues. </w:t>
      </w:r>
    </w:p>
    <w:p w14:paraId="59F5A0B2" w14:textId="77777777" w:rsidR="00AA6D3F" w:rsidRDefault="00AA6D3F" w:rsidP="00276102">
      <w:pPr>
        <w:pStyle w:val="ListParagraph"/>
        <w:numPr>
          <w:ilvl w:val="0"/>
          <w:numId w:val="18"/>
        </w:numPr>
      </w:pPr>
      <w:r>
        <w:t>Add text clues along with color to convey important information.</w:t>
      </w:r>
    </w:p>
    <w:p w14:paraId="3F22B663" w14:textId="77777777" w:rsidR="00AA6D3F" w:rsidRDefault="00AA6D3F" w:rsidP="00276102">
      <w:pPr>
        <w:pStyle w:val="ListParagraph"/>
        <w:numPr>
          <w:ilvl w:val="0"/>
          <w:numId w:val="18"/>
        </w:numPr>
      </w:pPr>
      <w:r>
        <w:t>Add patterns, symbols etc. along with color to convey important information.</w:t>
      </w:r>
    </w:p>
    <w:p w14:paraId="2B128DC1" w14:textId="77777777" w:rsidR="00A56A3E" w:rsidRDefault="00A56A3E" w:rsidP="00B2322E"/>
    <w:p w14:paraId="55BA51E0" w14:textId="77777777" w:rsidR="00BF55AA" w:rsidRPr="00BF55AA" w:rsidRDefault="004F0851" w:rsidP="00BF55AA">
      <w:pPr>
        <w:pStyle w:val="Heading4"/>
      </w:pPr>
      <w:r>
        <w:t>Practices to Apply &amp; Avoid</w:t>
      </w:r>
    </w:p>
    <w:p w14:paraId="48D67375" w14:textId="09C563FE" w:rsidR="0072757D" w:rsidRDefault="0072757D" w:rsidP="0050182C">
      <w:pPr>
        <w:pStyle w:val="Dont"/>
      </w:pPr>
      <w:r>
        <w:t xml:space="preserve">Avoid using color </w:t>
      </w:r>
      <w:r w:rsidR="001E104D">
        <w:t xml:space="preserve">alone to indicate </w:t>
      </w:r>
      <w:r w:rsidR="007B0428">
        <w:t>information.</w:t>
      </w:r>
    </w:p>
    <w:p w14:paraId="1DF20F3B" w14:textId="63AF61FA" w:rsidR="00B950C8" w:rsidRDefault="00B950C8" w:rsidP="00B24760">
      <w:r>
        <w:t xml:space="preserve">For example, in the </w:t>
      </w:r>
      <w:r w:rsidRPr="00316465">
        <w:t>cbcc9-guided-reading-ch16</w:t>
      </w:r>
      <w:r>
        <w:t xml:space="preserve">.pdf, color alone is used to indicate information such as classification of </w:t>
      </w:r>
      <w:r w:rsidRPr="0027673F">
        <w:t>protist</w:t>
      </w:r>
      <w:r>
        <w:t>, where “yellow” indicates “</w:t>
      </w:r>
      <w:r w:rsidRPr="0027673F">
        <w:t>eukaryote supergroups</w:t>
      </w:r>
      <w:r>
        <w:t>”</w:t>
      </w:r>
      <w:r w:rsidRPr="0027673F">
        <w:t xml:space="preserve">, </w:t>
      </w:r>
      <w:r>
        <w:t>“purple” indicates “</w:t>
      </w:r>
      <w:r w:rsidRPr="0027673F">
        <w:t>protist clades</w:t>
      </w:r>
      <w:r>
        <w:t>”</w:t>
      </w:r>
      <w:r w:rsidRPr="0027673F">
        <w:t xml:space="preserve"> and </w:t>
      </w:r>
      <w:r>
        <w:t>“pink” indicates “</w:t>
      </w:r>
      <w:proofErr w:type="spellStart"/>
      <w:r w:rsidRPr="0027673F">
        <w:t>nonprotist</w:t>
      </w:r>
      <w:proofErr w:type="spellEnd"/>
      <w:r w:rsidRPr="0027673F">
        <w:t xml:space="preserve"> clades</w:t>
      </w:r>
      <w:r>
        <w:t>”.</w:t>
      </w:r>
    </w:p>
    <w:p w14:paraId="7E28F560" w14:textId="2A562053" w:rsidR="00085D0E" w:rsidRDefault="003043CF" w:rsidP="00704B77">
      <w:pPr>
        <w:jc w:val="center"/>
      </w:pPr>
      <w:r>
        <w:rPr>
          <w:noProof/>
        </w:rPr>
        <w:drawing>
          <wp:inline distT="0" distB="0" distL="0" distR="0" wp14:anchorId="4522D40A" wp14:editId="171B569E">
            <wp:extent cx="3368040" cy="2831499"/>
            <wp:effectExtent l="19050" t="19050" r="22860" b="26035"/>
            <wp:docPr id="14" name="Picture 14" descr="Color alone &quot;Yellow&quot;, &quot;Purple&quot; and &quot;Pink&quot; are used to indicat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olor alone &quot;Yellow&quot;, &quot;Purple&quot; and &quot;Pink&quot; are used to indicate information."/>
                    <pic:cNvPicPr/>
                  </pic:nvPicPr>
                  <pic:blipFill>
                    <a:blip r:embed="rId39"/>
                    <a:stretch>
                      <a:fillRect/>
                    </a:stretch>
                  </pic:blipFill>
                  <pic:spPr>
                    <a:xfrm>
                      <a:off x="0" y="0"/>
                      <a:ext cx="3372327" cy="2835103"/>
                    </a:xfrm>
                    <a:prstGeom prst="rect">
                      <a:avLst/>
                    </a:prstGeom>
                    <a:ln>
                      <a:solidFill>
                        <a:schemeClr val="tx1"/>
                      </a:solidFill>
                    </a:ln>
                  </pic:spPr>
                </pic:pic>
              </a:graphicData>
            </a:graphic>
          </wp:inline>
        </w:drawing>
      </w:r>
    </w:p>
    <w:p w14:paraId="76485F5B" w14:textId="54DC9749" w:rsidR="0088487C" w:rsidRDefault="0088487C" w:rsidP="00A5789E"/>
    <w:p w14:paraId="61E9175A" w14:textId="59BACF8A" w:rsidR="0087637C" w:rsidRDefault="0087637C" w:rsidP="0087637C">
      <w:pPr>
        <w:pStyle w:val="Do"/>
      </w:pPr>
      <w:r>
        <w:t xml:space="preserve">Provide </w:t>
      </w:r>
      <w:r w:rsidRPr="00C76A07">
        <w:t>text</w:t>
      </w:r>
      <w:r>
        <w:t>ual</w:t>
      </w:r>
      <w:r w:rsidRPr="00C76A07">
        <w:t xml:space="preserve"> </w:t>
      </w:r>
      <w:r>
        <w:t>clues</w:t>
      </w:r>
      <w:r w:rsidRPr="00C76A07">
        <w:t xml:space="preserve"> along with color</w:t>
      </w:r>
      <w:r>
        <w:t>.</w:t>
      </w:r>
      <w:r w:rsidR="00CD5DD7">
        <w:br/>
      </w:r>
    </w:p>
    <w:p w14:paraId="4631BE92" w14:textId="77777777" w:rsidR="000166B9" w:rsidRPr="0098607B" w:rsidRDefault="00A35AA3" w:rsidP="000166B9">
      <w:pPr>
        <w:pStyle w:val="Dont"/>
        <w:numPr>
          <w:ilvl w:val="0"/>
          <w:numId w:val="0"/>
        </w:numPr>
        <w:ind w:left="360"/>
      </w:pPr>
      <w:r w:rsidRPr="0098607B">
        <w:rPr>
          <w:rStyle w:val="eop"/>
        </w:rPr>
        <w:t xml:space="preserve">For example, in the 2019-ar.pdf, </w:t>
      </w:r>
      <w:r w:rsidR="00926B50" w:rsidRPr="0098607B">
        <w:rPr>
          <w:rStyle w:val="eop"/>
        </w:rPr>
        <w:t xml:space="preserve">data for Contribution in 2019 </w:t>
      </w:r>
      <w:r w:rsidR="000166B9" w:rsidRPr="0098607B">
        <w:t>is indicated by color as well as through supporting text.</w:t>
      </w:r>
    </w:p>
    <w:p w14:paraId="35BE9559" w14:textId="72227F66" w:rsidR="005D010C" w:rsidRDefault="005D010C" w:rsidP="00A35AA3">
      <w:pPr>
        <w:jc w:val="center"/>
      </w:pPr>
      <w:r>
        <w:rPr>
          <w:noProof/>
        </w:rPr>
        <w:drawing>
          <wp:inline distT="0" distB="0" distL="0" distR="0" wp14:anchorId="307E6A76" wp14:editId="417342B8">
            <wp:extent cx="1996440" cy="2497176"/>
            <wp:effectExtent l="19050" t="19050" r="22860" b="17780"/>
            <wp:docPr id="25" name="Picture 9" descr="Contribution in 2019 is indicated by both color and text.">
              <a:extLst xmlns:a="http://schemas.openxmlformats.org/drawingml/2006/main">
                <a:ext uri="{FF2B5EF4-FFF2-40B4-BE49-F238E27FC236}">
                  <a16:creationId xmlns:a16="http://schemas.microsoft.com/office/drawing/2014/main" id="{18CE4599-ED45-44FA-B690-69C0BE8597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Contribution in 2019 is indicated by both color and text.">
                      <a:extLst>
                        <a:ext uri="{FF2B5EF4-FFF2-40B4-BE49-F238E27FC236}">
                          <a16:creationId xmlns:a16="http://schemas.microsoft.com/office/drawing/2014/main" id="{18CE4599-ED45-44FA-B690-69C0BE8597A4}"/>
                        </a:ext>
                      </a:extLst>
                    </pic:cNvPr>
                    <pic:cNvPicPr>
                      <a:picLocks noChangeAspect="1"/>
                    </pic:cNvPicPr>
                  </pic:nvPicPr>
                  <pic:blipFill>
                    <a:blip r:embed="rId40"/>
                    <a:stretch>
                      <a:fillRect/>
                    </a:stretch>
                  </pic:blipFill>
                  <pic:spPr>
                    <a:xfrm>
                      <a:off x="0" y="0"/>
                      <a:ext cx="1996440" cy="2497176"/>
                    </a:xfrm>
                    <a:prstGeom prst="rect">
                      <a:avLst/>
                    </a:prstGeom>
                    <a:ln>
                      <a:solidFill>
                        <a:schemeClr val="tx1"/>
                      </a:solidFill>
                    </a:ln>
                  </pic:spPr>
                </pic:pic>
              </a:graphicData>
            </a:graphic>
          </wp:inline>
        </w:drawing>
      </w:r>
    </w:p>
    <w:p w14:paraId="5397CA6F" w14:textId="77777777" w:rsidR="00484EA5" w:rsidRPr="00484EA5" w:rsidRDefault="00484EA5" w:rsidP="00484EA5"/>
    <w:p w14:paraId="1F795461" w14:textId="553A2C74" w:rsidR="004002ED" w:rsidRPr="00ED190D" w:rsidRDefault="00AD73C0" w:rsidP="0050182C">
      <w:pPr>
        <w:pStyle w:val="Dont"/>
        <w:rPr>
          <w:rStyle w:val="eop"/>
        </w:rPr>
      </w:pPr>
      <w:r>
        <w:rPr>
          <w:rStyle w:val="normaltextrun"/>
          <w:rFonts w:ascii="Calibri" w:hAnsi="Calibri" w:cs="Calibri"/>
          <w:color w:val="000000"/>
          <w:shd w:val="clear" w:color="auto" w:fill="FFFFFF"/>
        </w:rPr>
        <w:t>Do not use color alone to indicate data in graphs.</w:t>
      </w:r>
      <w:r>
        <w:rPr>
          <w:rStyle w:val="eop"/>
          <w:rFonts w:ascii="Calibri" w:hAnsi="Calibri" w:cs="Calibri"/>
          <w:color w:val="000000"/>
          <w:shd w:val="clear" w:color="auto" w:fill="FFFFFF"/>
        </w:rPr>
        <w:t> </w:t>
      </w:r>
    </w:p>
    <w:p w14:paraId="7EC365FB" w14:textId="77777777" w:rsidR="00B1601E" w:rsidRPr="00AD73C0" w:rsidRDefault="00B1601E" w:rsidP="00B1601E">
      <w:pPr>
        <w:rPr>
          <w:rStyle w:val="eop"/>
        </w:rPr>
      </w:pPr>
      <w:r>
        <w:rPr>
          <w:rStyle w:val="eop"/>
        </w:rPr>
        <w:t>For example, in the 2019-ar.pdf, color alone “blue” and “green” is used to indicate digital penetration and decline in print revenue percentage over the years in a line graph</w:t>
      </w:r>
      <w:r>
        <w:t>.</w:t>
      </w:r>
    </w:p>
    <w:p w14:paraId="2E548A82" w14:textId="77777777" w:rsidR="00B1601E" w:rsidRDefault="00B1601E" w:rsidP="0050182C"/>
    <w:p w14:paraId="2B1558E5" w14:textId="7D9DE8B4" w:rsidR="00AD73C0" w:rsidRDefault="00485A8F" w:rsidP="00ED190D">
      <w:pPr>
        <w:jc w:val="center"/>
      </w:pPr>
      <w:r>
        <w:rPr>
          <w:noProof/>
        </w:rPr>
        <w:drawing>
          <wp:inline distT="0" distB="0" distL="0" distR="0" wp14:anchorId="2DF52C17" wp14:editId="5A24246D">
            <wp:extent cx="4284681" cy="2416106"/>
            <wp:effectExtent l="19050" t="19050" r="20955" b="22860"/>
            <wp:docPr id="24" name="Picture 10" descr="Color alone “blue” and “green” is used to indicate digital penetration and decline in print revenue percentage over the years in a line graph.">
              <a:extLst xmlns:a="http://schemas.openxmlformats.org/drawingml/2006/main">
                <a:ext uri="{FF2B5EF4-FFF2-40B4-BE49-F238E27FC236}">
                  <a16:creationId xmlns:a16="http://schemas.microsoft.com/office/drawing/2014/main" id="{D700D6D4-0C48-4333-A295-6A912E38C0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Color alone “blue” and “green” is used to indicate digital penetration and decline in print revenue percentage over the years in a line graph.">
                      <a:extLst>
                        <a:ext uri="{FF2B5EF4-FFF2-40B4-BE49-F238E27FC236}">
                          <a16:creationId xmlns:a16="http://schemas.microsoft.com/office/drawing/2014/main" id="{D700D6D4-0C48-4333-A295-6A912E38C03C}"/>
                        </a:ext>
                      </a:extLst>
                    </pic:cNvPr>
                    <pic:cNvPicPr>
                      <a:picLocks noChangeAspect="1"/>
                    </pic:cNvPicPr>
                  </pic:nvPicPr>
                  <pic:blipFill>
                    <a:blip r:embed="rId41"/>
                    <a:stretch>
                      <a:fillRect/>
                    </a:stretch>
                  </pic:blipFill>
                  <pic:spPr>
                    <a:xfrm>
                      <a:off x="0" y="0"/>
                      <a:ext cx="4284681" cy="2416106"/>
                    </a:xfrm>
                    <a:prstGeom prst="rect">
                      <a:avLst/>
                    </a:prstGeom>
                    <a:ln>
                      <a:solidFill>
                        <a:schemeClr val="tx1"/>
                      </a:solidFill>
                    </a:ln>
                  </pic:spPr>
                </pic:pic>
              </a:graphicData>
            </a:graphic>
          </wp:inline>
        </w:drawing>
      </w:r>
    </w:p>
    <w:p w14:paraId="29162F8C" w14:textId="2E929C56" w:rsidR="00ED19AD" w:rsidRDefault="00ED19AD" w:rsidP="0050182C">
      <w:pPr>
        <w:pStyle w:val="Do"/>
      </w:pPr>
      <w:r>
        <w:rPr>
          <w:rStyle w:val="normaltextrun"/>
          <w:rFonts w:ascii="Calibri" w:hAnsi="Calibri" w:cs="Calibri"/>
          <w:color w:val="000000"/>
          <w:shd w:val="clear" w:color="auto" w:fill="FFFFFF"/>
        </w:rPr>
        <w:t>Ensure to supplement color with other visual elements such as patterns, varying line styles or symbols to indicate data in graphs and charts. </w:t>
      </w:r>
      <w:r>
        <w:rPr>
          <w:rStyle w:val="eop"/>
          <w:rFonts w:ascii="Calibri" w:hAnsi="Calibri" w:cs="Calibri"/>
          <w:color w:val="000000"/>
          <w:shd w:val="clear" w:color="auto" w:fill="FFFFFF"/>
        </w:rPr>
        <w:t> </w:t>
      </w:r>
    </w:p>
    <w:p w14:paraId="78E0DC4A" w14:textId="77777777" w:rsidR="004A7A04" w:rsidRPr="004A7A04" w:rsidRDefault="004A7A04" w:rsidP="00B24760"/>
    <w:p w14:paraId="26987031" w14:textId="77777777" w:rsidR="0076591B" w:rsidRDefault="0076591B" w:rsidP="0076591B">
      <w:pPr>
        <w:pStyle w:val="Level"/>
      </w:pPr>
      <w:r>
        <w:t>User Groups Affected</w:t>
      </w:r>
    </w:p>
    <w:p w14:paraId="4114C518" w14:textId="77777777" w:rsidR="0076591B" w:rsidRDefault="0076591B" w:rsidP="0076591B">
      <w:r>
        <w:t>When color alone is used to convey important information, the user group that gets largely affected is users with visual disabilities such as:</w:t>
      </w:r>
    </w:p>
    <w:p w14:paraId="54D9F386" w14:textId="77777777" w:rsidR="0076591B" w:rsidRPr="003B22E6" w:rsidRDefault="0076591B" w:rsidP="0076591B">
      <w:pPr>
        <w:pStyle w:val="Bulletlist"/>
        <w:rPr>
          <w:lang w:val="es-ES"/>
        </w:rPr>
      </w:pPr>
      <w:r w:rsidRPr="003B22E6">
        <w:rPr>
          <w:lang w:val="es-ES"/>
        </w:rPr>
        <w:t>Color-</w:t>
      </w:r>
      <w:proofErr w:type="spellStart"/>
      <w:r w:rsidRPr="00187926">
        <w:rPr>
          <w:lang w:val="es-ES"/>
        </w:rPr>
        <w:t>blind</w:t>
      </w:r>
      <w:proofErr w:type="spellEnd"/>
      <w:r w:rsidRPr="00187926">
        <w:rPr>
          <w:lang w:val="es-ES"/>
        </w:rPr>
        <w:t xml:space="preserve"> </w:t>
      </w:r>
      <w:proofErr w:type="spellStart"/>
      <w:r w:rsidRPr="00187926">
        <w:rPr>
          <w:lang w:val="es-ES"/>
        </w:rPr>
        <w:t>users</w:t>
      </w:r>
      <w:proofErr w:type="spellEnd"/>
      <w:r w:rsidRPr="00187926">
        <w:rPr>
          <w:lang w:val="es-ES"/>
        </w:rPr>
        <w:t xml:space="preserve"> (</w:t>
      </w:r>
      <w:proofErr w:type="spellStart"/>
      <w:r w:rsidRPr="00187926">
        <w:rPr>
          <w:lang w:val="es-ES"/>
        </w:rPr>
        <w:t>with</w:t>
      </w:r>
      <w:proofErr w:type="spellEnd"/>
      <w:r w:rsidRPr="00187926">
        <w:rPr>
          <w:lang w:val="es-ES"/>
        </w:rPr>
        <w:t xml:space="preserve"> </w:t>
      </w:r>
      <w:proofErr w:type="spellStart"/>
      <w:r w:rsidRPr="00187926">
        <w:rPr>
          <w:lang w:val="es-ES"/>
        </w:rPr>
        <w:t>protanopia</w:t>
      </w:r>
      <w:proofErr w:type="spellEnd"/>
      <w:r w:rsidRPr="00187926">
        <w:rPr>
          <w:lang w:val="es-ES"/>
        </w:rPr>
        <w:t xml:space="preserve">, </w:t>
      </w:r>
      <w:proofErr w:type="spellStart"/>
      <w:r w:rsidRPr="00187926">
        <w:rPr>
          <w:lang w:val="es-ES"/>
        </w:rPr>
        <w:t>deuteranopia</w:t>
      </w:r>
      <w:proofErr w:type="spellEnd"/>
      <w:r w:rsidRPr="00187926">
        <w:rPr>
          <w:lang w:val="es-ES"/>
        </w:rPr>
        <w:t xml:space="preserve">, </w:t>
      </w:r>
      <w:proofErr w:type="spellStart"/>
      <w:r w:rsidRPr="00187926">
        <w:rPr>
          <w:lang w:val="es-ES"/>
        </w:rPr>
        <w:t>tritanopia</w:t>
      </w:r>
      <w:proofErr w:type="spellEnd"/>
      <w:r w:rsidRPr="00187926">
        <w:rPr>
          <w:lang w:val="es-ES"/>
        </w:rPr>
        <w:t xml:space="preserve"> etc.)</w:t>
      </w:r>
    </w:p>
    <w:p w14:paraId="4860324C" w14:textId="77777777" w:rsidR="0076591B" w:rsidRDefault="0076591B" w:rsidP="0076591B">
      <w:pPr>
        <w:pStyle w:val="Bulletlist"/>
      </w:pPr>
      <w:r>
        <w:t>Low-vision users</w:t>
      </w:r>
    </w:p>
    <w:p w14:paraId="2D76668D" w14:textId="77777777" w:rsidR="0076591B" w:rsidRDefault="0076591B" w:rsidP="0076591B">
      <w:pPr>
        <w:pStyle w:val="Bulletlist"/>
      </w:pPr>
      <w:r>
        <w:t>Blind users</w:t>
      </w:r>
    </w:p>
    <w:p w14:paraId="2C9F73FF" w14:textId="2234C27A" w:rsidR="00C5432E" w:rsidRPr="00C5432E" w:rsidRDefault="004F0851" w:rsidP="00C5432E">
      <w:pPr>
        <w:pStyle w:val="Heading4"/>
      </w:pPr>
      <w:r>
        <w:t>How to test for Accessibility?</w:t>
      </w:r>
    </w:p>
    <w:p w14:paraId="6EDCA7E0" w14:textId="02D278E5" w:rsidR="0007089B" w:rsidRDefault="0007089B" w:rsidP="0007089B">
      <w:r>
        <w:t>To test a PDF document for use of color alone to convey important information, perform the following steps:</w:t>
      </w:r>
    </w:p>
    <w:p w14:paraId="22212055" w14:textId="77777777" w:rsidR="0007089B" w:rsidRDefault="0007089B" w:rsidP="00276102">
      <w:pPr>
        <w:pStyle w:val="ListParagraph"/>
        <w:numPr>
          <w:ilvl w:val="0"/>
          <w:numId w:val="36"/>
        </w:numPr>
      </w:pPr>
      <w:r>
        <w:t>Open the PDF document that needs to be tested.</w:t>
      </w:r>
    </w:p>
    <w:p w14:paraId="6BE21C57" w14:textId="77777777" w:rsidR="0007089B" w:rsidRDefault="0007089B" w:rsidP="00276102">
      <w:pPr>
        <w:pStyle w:val="ListParagraph"/>
        <w:numPr>
          <w:ilvl w:val="0"/>
          <w:numId w:val="36"/>
        </w:numPr>
      </w:pPr>
      <w:r>
        <w:t>Check on different pages if color is used to convey important information.</w:t>
      </w:r>
    </w:p>
    <w:p w14:paraId="5C663009" w14:textId="77777777" w:rsidR="0007089B" w:rsidRDefault="0007089B" w:rsidP="00276102">
      <w:pPr>
        <w:pStyle w:val="ListParagraph"/>
        <w:numPr>
          <w:ilvl w:val="0"/>
          <w:numId w:val="36"/>
        </w:numPr>
      </w:pPr>
      <w:r>
        <w:t xml:space="preserve">Check if color is supplemented with text or other visual clues to convey the information. </w:t>
      </w:r>
    </w:p>
    <w:p w14:paraId="63755FF8" w14:textId="302E3C32" w:rsidR="00061129" w:rsidRDefault="0007089B" w:rsidP="00276102">
      <w:pPr>
        <w:pStyle w:val="ListParagraph"/>
        <w:numPr>
          <w:ilvl w:val="0"/>
          <w:numId w:val="36"/>
        </w:numPr>
      </w:pPr>
      <w:r>
        <w:t>If the condition in step 2 is true and step 3 is false, then it is an accessibility violation as per WCAG 2.1 success criteria 4.1.1 at Level A.</w:t>
      </w:r>
    </w:p>
    <w:p w14:paraId="6D7B96BF" w14:textId="77777777" w:rsidR="00716BC7" w:rsidRDefault="00716BC7" w:rsidP="00716BC7"/>
    <w:p w14:paraId="1D300B7F" w14:textId="286BBE50" w:rsidR="004F0851" w:rsidRDefault="004F0851" w:rsidP="004F0851">
      <w:pPr>
        <w:pStyle w:val="Heading3"/>
        <w:rPr>
          <w:b/>
        </w:rPr>
      </w:pPr>
      <w:bookmarkStart w:id="51" w:name="_Toc57986863"/>
      <w:r>
        <w:rPr>
          <w:b/>
        </w:rPr>
        <w:t>Color Contrast</w:t>
      </w:r>
      <w:bookmarkEnd w:id="51"/>
    </w:p>
    <w:p w14:paraId="2E35016A" w14:textId="77777777" w:rsidR="008E1F84" w:rsidRDefault="008E1F84" w:rsidP="008E1F84">
      <w:pPr>
        <w:rPr>
          <w:rStyle w:val="eop"/>
          <w:rFonts w:cs="Calibri"/>
          <w:color w:val="000000"/>
        </w:rPr>
      </w:pPr>
      <w:r>
        <w:rPr>
          <w:rStyle w:val="findhit"/>
          <w:rFonts w:ascii="Calibri" w:hAnsi="Calibri" w:cs="Calibri"/>
          <w:color w:val="000000"/>
          <w:shd w:val="clear" w:color="auto" w:fill="FFFFFF"/>
        </w:rPr>
        <w:t>Color</w:t>
      </w:r>
      <w:r>
        <w:rPr>
          <w:rStyle w:val="normaltextrun"/>
          <w:rFonts w:ascii="Calibri" w:hAnsi="Calibri" w:cs="Calibri"/>
          <w:color w:val="000000"/>
          <w:shd w:val="clear" w:color="auto" w:fill="FFFFFF"/>
        </w:rPr>
        <w:t>s used for displaying text and images of text (text created as an image) should have sufficient contrast with their background to make the information legible for users.</w:t>
      </w:r>
      <w:r>
        <w:rPr>
          <w:rStyle w:val="eop"/>
          <w:rFonts w:cs="Calibri"/>
          <w:color w:val="000000"/>
        </w:rPr>
        <w:t> </w:t>
      </w:r>
    </w:p>
    <w:p w14:paraId="4283FBFA" w14:textId="77777777" w:rsidR="008E1F84" w:rsidRDefault="008E1F84" w:rsidP="008E1F84">
      <w:pPr>
        <w:pStyle w:val="Bulleted"/>
        <w:tabs>
          <w:tab w:val="clear" w:pos="360"/>
        </w:tabs>
        <w:spacing w:line="259" w:lineRule="auto"/>
        <w:jc w:val="left"/>
      </w:pPr>
      <w:r w:rsidRPr="00004038">
        <w:t>Color blindness is the inability to perceive differences between some colors</w:t>
      </w:r>
      <w:r>
        <w:t xml:space="preserve">. Users who are color blind have difficulty in differentiating color or between red and green, or blue and yellow. </w:t>
      </w:r>
      <w:r>
        <w:br/>
        <w:t>Ensuring a PDF document follows the WCAG guidelines for color contrast ratio, color should not affect a person’s ability to perceive important content.</w:t>
      </w:r>
      <w:r>
        <w:br/>
      </w:r>
    </w:p>
    <w:p w14:paraId="5C666FB3" w14:textId="77777777" w:rsidR="008E1F84" w:rsidRDefault="008E1F84" w:rsidP="008E1F84">
      <w:pPr>
        <w:pStyle w:val="Bulleted"/>
        <w:numPr>
          <w:ilvl w:val="0"/>
          <w:numId w:val="0"/>
        </w:numPr>
        <w:ind w:left="360"/>
        <w:jc w:val="left"/>
      </w:pPr>
      <w:r>
        <w:t>Types of color blindness:</w:t>
      </w:r>
    </w:p>
    <w:p w14:paraId="60D8039C" w14:textId="77777777" w:rsidR="008E1F84" w:rsidRPr="00AF1B0F" w:rsidRDefault="008E1F84" w:rsidP="008E1F84">
      <w:pPr>
        <w:pStyle w:val="Bulleted"/>
        <w:numPr>
          <w:ilvl w:val="1"/>
          <w:numId w:val="5"/>
        </w:numPr>
        <w:spacing w:line="259" w:lineRule="auto"/>
      </w:pPr>
      <w:r w:rsidRPr="00AF1B0F">
        <w:rPr>
          <w:rStyle w:val="Strong"/>
          <w:rFonts w:cstheme="minorHAnsi"/>
          <w:color w:val="222222"/>
        </w:rPr>
        <w:t>Tritano</w:t>
      </w:r>
      <w:r>
        <w:rPr>
          <w:rStyle w:val="Strong"/>
          <w:rFonts w:cstheme="minorHAnsi"/>
          <w:color w:val="222222"/>
        </w:rPr>
        <w:t>pia</w:t>
      </w:r>
      <w:r w:rsidRPr="00AF1B0F">
        <w:rPr>
          <w:rStyle w:val="Strong"/>
          <w:rFonts w:cstheme="minorHAnsi"/>
          <w:color w:val="222222"/>
        </w:rPr>
        <w:t>:</w:t>
      </w:r>
      <w:r w:rsidRPr="00AF1B0F">
        <w:t> makes it hard to tell the difference between blue and green, and between yellow and red</w:t>
      </w:r>
      <w:r>
        <w:t>.</w:t>
      </w:r>
    </w:p>
    <w:p w14:paraId="5A0F72DA" w14:textId="77777777" w:rsidR="008E1F84" w:rsidRPr="00AF1B0F" w:rsidRDefault="008E1F84" w:rsidP="008E1F84">
      <w:pPr>
        <w:pStyle w:val="Bulleted"/>
        <w:numPr>
          <w:ilvl w:val="1"/>
          <w:numId w:val="5"/>
        </w:numPr>
        <w:spacing w:line="259" w:lineRule="auto"/>
      </w:pPr>
      <w:r w:rsidRPr="00AF1B0F">
        <w:rPr>
          <w:rStyle w:val="Strong"/>
          <w:rFonts w:cstheme="minorHAnsi"/>
          <w:color w:val="222222"/>
        </w:rPr>
        <w:t>Protano</w:t>
      </w:r>
      <w:r>
        <w:rPr>
          <w:rStyle w:val="Strong"/>
          <w:rFonts w:cstheme="minorHAnsi"/>
          <w:color w:val="222222"/>
        </w:rPr>
        <w:t>pia:</w:t>
      </w:r>
      <w:r w:rsidRPr="00AF1B0F">
        <w:t> makes red look greener and less bright</w:t>
      </w:r>
      <w:r>
        <w:t>.</w:t>
      </w:r>
    </w:p>
    <w:p w14:paraId="1DB606B7" w14:textId="77777777" w:rsidR="008E1F84" w:rsidRPr="0048385D" w:rsidRDefault="008E1F84" w:rsidP="008E1F84">
      <w:pPr>
        <w:pStyle w:val="Bulleted"/>
        <w:numPr>
          <w:ilvl w:val="1"/>
          <w:numId w:val="5"/>
        </w:numPr>
        <w:spacing w:line="259" w:lineRule="auto"/>
        <w:rPr>
          <w:rFonts w:cstheme="minorHAnsi"/>
        </w:rPr>
      </w:pPr>
      <w:r w:rsidRPr="00AF1B0F">
        <w:rPr>
          <w:rStyle w:val="Strong"/>
          <w:rFonts w:cstheme="minorHAnsi"/>
          <w:color w:val="222222"/>
        </w:rPr>
        <w:t>Deuterano</w:t>
      </w:r>
      <w:r>
        <w:rPr>
          <w:rStyle w:val="Strong"/>
          <w:rFonts w:cstheme="minorHAnsi"/>
          <w:color w:val="222222"/>
        </w:rPr>
        <w:t>pia:</w:t>
      </w:r>
      <w:r w:rsidRPr="00AF1B0F">
        <w:rPr>
          <w:rStyle w:val="Strong"/>
          <w:rFonts w:cstheme="minorHAnsi"/>
          <w:color w:val="222222"/>
        </w:rPr>
        <w:t xml:space="preserve"> </w:t>
      </w:r>
      <w:r w:rsidRPr="00AF1B0F">
        <w:t>most common type of red-green color blindness. It makes green look more red</w:t>
      </w:r>
      <w:r>
        <w:t>.</w:t>
      </w:r>
    </w:p>
    <w:p w14:paraId="6B2C5512" w14:textId="77777777" w:rsidR="008E1F84" w:rsidRPr="00934D9E" w:rsidRDefault="008E1F84" w:rsidP="008E1F84">
      <w:pPr>
        <w:pStyle w:val="Bulleted"/>
        <w:numPr>
          <w:ilvl w:val="1"/>
          <w:numId w:val="5"/>
        </w:numPr>
        <w:spacing w:line="259" w:lineRule="auto"/>
        <w:rPr>
          <w:rFonts w:cstheme="minorHAnsi"/>
        </w:rPr>
      </w:pPr>
      <w:r w:rsidRPr="00AF1B0F">
        <w:t>Monochromacy</w:t>
      </w:r>
      <w:r>
        <w:t>:</w:t>
      </w:r>
      <w:r w:rsidRPr="00AF1B0F">
        <w:t xml:space="preserve"> c</w:t>
      </w:r>
      <w:r>
        <w:t>annot see color at all (gray scale).</w:t>
      </w:r>
    </w:p>
    <w:p w14:paraId="63C0AFC9" w14:textId="77777777" w:rsidR="00934D9E" w:rsidRDefault="00934D9E" w:rsidP="00934D9E">
      <w:pPr>
        <w:pStyle w:val="Bulleted"/>
        <w:numPr>
          <w:ilvl w:val="0"/>
          <w:numId w:val="0"/>
        </w:numPr>
        <w:spacing w:line="259" w:lineRule="auto"/>
        <w:ind w:left="360"/>
      </w:pPr>
    </w:p>
    <w:p w14:paraId="01387007" w14:textId="6D2E5FD5" w:rsidR="00704B77" w:rsidRPr="00822328" w:rsidRDefault="00934D9E" w:rsidP="00934D9E">
      <w:pPr>
        <w:pStyle w:val="Bulleted"/>
        <w:numPr>
          <w:ilvl w:val="0"/>
          <w:numId w:val="0"/>
        </w:numPr>
        <w:spacing w:line="259" w:lineRule="auto"/>
        <w:ind w:left="360"/>
        <w:jc w:val="center"/>
        <w:rPr>
          <w:rFonts w:cstheme="minorHAnsi"/>
        </w:rPr>
      </w:pPr>
      <w:r>
        <w:rPr>
          <w:noProof/>
        </w:rPr>
        <w:drawing>
          <wp:inline distT="0" distB="0" distL="0" distR="0" wp14:anchorId="271F5D6D" wp14:editId="794FE4F4">
            <wp:extent cx="2732595" cy="2993179"/>
            <wp:effectExtent l="19050" t="19050" r="10795" b="17145"/>
            <wp:docPr id="452" name="Picture 452" descr="Screenshot of Color contrast analyser (CCA) with contrast ratio of 7.8:1 for Normal vision, 7.5:1 for Protanopia, 8.4:1 for Deuteranopia, 7.8:1 for Tritan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Screenshot of Color contrast analyser (CCA) with contrast ratio of 7.8:1 for Normal vision, 7.5:1 for Protanopia, 8.4:1 for Deuteranopia, 7.8:1 for Tritanopia"/>
                    <pic:cNvPicPr/>
                  </pic:nvPicPr>
                  <pic:blipFill>
                    <a:blip r:embed="rId42"/>
                    <a:stretch>
                      <a:fillRect/>
                    </a:stretch>
                  </pic:blipFill>
                  <pic:spPr>
                    <a:xfrm>
                      <a:off x="0" y="0"/>
                      <a:ext cx="2739480" cy="3000721"/>
                    </a:xfrm>
                    <a:prstGeom prst="rect">
                      <a:avLst/>
                    </a:prstGeom>
                    <a:ln>
                      <a:solidFill>
                        <a:schemeClr val="tx1"/>
                      </a:solidFill>
                    </a:ln>
                  </pic:spPr>
                </pic:pic>
              </a:graphicData>
            </a:graphic>
          </wp:inline>
        </w:drawing>
      </w:r>
    </w:p>
    <w:p w14:paraId="1D7F3E1C" w14:textId="38E056C4" w:rsidR="000706F4" w:rsidRDefault="00A076F8" w:rsidP="000706F4">
      <w:pPr>
        <w:pStyle w:val="Heading4"/>
      </w:pPr>
      <w:r w:rsidRPr="005E549F">
        <w:t>How to implement</w:t>
      </w:r>
      <w:r>
        <w:t>?</w:t>
      </w:r>
    </w:p>
    <w:p w14:paraId="188EB731" w14:textId="1B2F62B3" w:rsidR="006018B0" w:rsidRPr="000706F4" w:rsidRDefault="006018B0" w:rsidP="006A2E2A">
      <w:r>
        <w:t xml:space="preserve">This section lists the techniques </w:t>
      </w:r>
      <w:r w:rsidR="006A2E2A">
        <w:t xml:space="preserve">to ensure that color contrast used in a PDF document is sufficient. </w:t>
      </w:r>
    </w:p>
    <w:p w14:paraId="7936DB26" w14:textId="0EDF85C3" w:rsidR="00214362" w:rsidRDefault="00214362" w:rsidP="00214362">
      <w:pPr>
        <w:pStyle w:val="Bulleted"/>
        <w:tabs>
          <w:tab w:val="clear" w:pos="360"/>
        </w:tabs>
        <w:spacing w:line="259" w:lineRule="auto"/>
        <w:jc w:val="left"/>
        <w:rPr>
          <w:shd w:val="clear" w:color="auto" w:fill="FFFFFF"/>
        </w:rPr>
      </w:pPr>
      <w:r w:rsidRPr="00B71E11">
        <w:rPr>
          <w:shd w:val="clear" w:color="auto" w:fill="FFFFFF"/>
        </w:rPr>
        <w:t>For text:</w:t>
      </w:r>
      <w:r w:rsidRPr="00B71E11">
        <w:rPr>
          <w:shd w:val="clear" w:color="auto" w:fill="FFFFFF"/>
        </w:rPr>
        <w:br/>
        <w:t xml:space="preserve">For standard text (font lesser than 14pt) to be readable, it is mandatory for it to have a color contrast of 4.5:1 with its background. </w:t>
      </w:r>
    </w:p>
    <w:p w14:paraId="488226A2" w14:textId="77777777" w:rsidR="00214362" w:rsidRDefault="00214362" w:rsidP="00214362">
      <w:pPr>
        <w:pStyle w:val="Bulleted"/>
        <w:numPr>
          <w:ilvl w:val="1"/>
          <w:numId w:val="5"/>
        </w:numPr>
        <w:spacing w:line="259" w:lineRule="auto"/>
        <w:jc w:val="left"/>
        <w:rPr>
          <w:shd w:val="clear" w:color="auto" w:fill="FFFFFF"/>
        </w:rPr>
      </w:pPr>
      <w:r w:rsidRPr="00B71E11">
        <w:rPr>
          <w:shd w:val="clear" w:color="auto" w:fill="FFFFFF"/>
        </w:rPr>
        <w:t xml:space="preserve">For large text (14pt bold or 18pt) to be readable, it is mandatory for it to have a color contrast of 3:1 with its background. </w:t>
      </w:r>
    </w:p>
    <w:p w14:paraId="4410E8FF" w14:textId="77777777" w:rsidR="00214362" w:rsidRPr="00770A97" w:rsidRDefault="00214362" w:rsidP="00214362">
      <w:pPr>
        <w:pStyle w:val="Bulleted"/>
        <w:numPr>
          <w:ilvl w:val="1"/>
          <w:numId w:val="5"/>
        </w:numPr>
        <w:spacing w:line="259" w:lineRule="auto"/>
        <w:jc w:val="left"/>
        <w:rPr>
          <w:shd w:val="clear" w:color="auto" w:fill="FFFFFF"/>
        </w:rPr>
      </w:pPr>
      <w:r w:rsidRPr="00B71E11">
        <w:rPr>
          <w:shd w:val="clear" w:color="auto" w:fill="FFFFFF"/>
        </w:rPr>
        <w:t xml:space="preserve">There are exceptions. Incidental texts which are not required to meet the contrast requirements are: an inactive </w:t>
      </w:r>
      <w:r>
        <w:rPr>
          <w:shd w:val="clear" w:color="auto" w:fill="FFFFFF"/>
        </w:rPr>
        <w:t xml:space="preserve">user interface </w:t>
      </w:r>
      <w:r w:rsidRPr="00B71E11">
        <w:rPr>
          <w:shd w:val="clear" w:color="auto" w:fill="FFFFFF"/>
        </w:rPr>
        <w:t xml:space="preserve">element, </w:t>
      </w:r>
      <w:r>
        <w:rPr>
          <w:shd w:val="clear" w:color="auto" w:fill="FFFFFF"/>
        </w:rPr>
        <w:t xml:space="preserve">logo, </w:t>
      </w:r>
      <w:r w:rsidRPr="00B71E11">
        <w:rPr>
          <w:shd w:val="clear" w:color="auto" w:fill="FFFFFF"/>
        </w:rPr>
        <w:t>text for pure decoration, text with is not visible to anyone.</w:t>
      </w:r>
      <w:r w:rsidRPr="00AF69FA">
        <w:br/>
      </w:r>
    </w:p>
    <w:p w14:paraId="57C757CD" w14:textId="77777777" w:rsidR="00214362" w:rsidRPr="00B71E11" w:rsidRDefault="00214362" w:rsidP="00214362">
      <w:pPr>
        <w:pStyle w:val="Bulletlist"/>
        <w:spacing w:line="259" w:lineRule="auto"/>
        <w:jc w:val="left"/>
      </w:pPr>
      <w:r>
        <w:rPr>
          <w:shd w:val="clear" w:color="auto" w:fill="FFFFFF"/>
        </w:rPr>
        <w:t>Non-Text:</w:t>
      </w:r>
      <w:r>
        <w:rPr>
          <w:shd w:val="clear" w:color="auto" w:fill="FFFFFF"/>
        </w:rPr>
        <w:br/>
        <w:t xml:space="preserve">For non-text elements such as user interface components and graphical objects, it is mandatory for the contrast ratio to be above 3:1 with its adjacent color. </w:t>
      </w:r>
    </w:p>
    <w:p w14:paraId="15803329" w14:textId="27FC9DA5" w:rsidR="00214362" w:rsidRDefault="00214362" w:rsidP="00214362">
      <w:pPr>
        <w:pStyle w:val="Bulletlist"/>
        <w:numPr>
          <w:ilvl w:val="1"/>
          <w:numId w:val="5"/>
        </w:numPr>
        <w:spacing w:line="259" w:lineRule="auto"/>
        <w:jc w:val="left"/>
        <w:rPr>
          <w:rStyle w:val="eop"/>
          <w:rFonts w:eastAsia="Calibri"/>
        </w:rPr>
      </w:pPr>
      <w:r>
        <w:rPr>
          <w:shd w:val="clear" w:color="auto" w:fill="FFFFFF"/>
        </w:rPr>
        <w:t>User interface components are the controls for different functions. These controls in their different states such as active, hover etc. should have a contrast ratio higher than 3:1 with their background.</w:t>
      </w:r>
      <w:r w:rsidRPr="00B07BF7">
        <w:rPr>
          <w:rStyle w:val="normaltextrun"/>
          <w:rFonts w:ascii="Calibri" w:hAnsi="Calibri" w:cs="Calibri"/>
        </w:rPr>
        <w:t xml:space="preserve"> </w:t>
      </w:r>
      <w:r>
        <w:rPr>
          <w:rStyle w:val="normaltextrun"/>
          <w:rFonts w:ascii="Calibri" w:hAnsi="Calibri" w:cs="Calibri"/>
        </w:rPr>
        <w:t xml:space="preserve">Non-text contrast requirements are not applicable if the user interface components are in an inactive state. They are also not applicable to visual borders that are added by the user </w:t>
      </w:r>
      <w:r w:rsidR="008665C7">
        <w:rPr>
          <w:rStyle w:val="normaltextrun"/>
          <w:rFonts w:ascii="Calibri" w:hAnsi="Calibri" w:cs="Calibri"/>
        </w:rPr>
        <w:t>agent when</w:t>
      </w:r>
      <w:r>
        <w:rPr>
          <w:rStyle w:val="normaltextrun"/>
          <w:rFonts w:ascii="Calibri" w:hAnsi="Calibri" w:cs="Calibri"/>
        </w:rPr>
        <w:t xml:space="preserve"> a link or any other interactive element receives focus.</w:t>
      </w:r>
      <w:r>
        <w:rPr>
          <w:rStyle w:val="eop"/>
          <w:rFonts w:eastAsia="Calibri" w:cs="Calibri"/>
        </w:rPr>
        <w:t> </w:t>
      </w:r>
    </w:p>
    <w:p w14:paraId="72375DA5" w14:textId="77777777" w:rsidR="00214362" w:rsidRPr="009D07C7" w:rsidRDefault="00214362" w:rsidP="00214362">
      <w:pPr>
        <w:pStyle w:val="Bulletlist"/>
        <w:numPr>
          <w:ilvl w:val="1"/>
          <w:numId w:val="5"/>
        </w:numPr>
        <w:spacing w:line="259" w:lineRule="auto"/>
        <w:jc w:val="left"/>
        <w:rPr>
          <w:rStyle w:val="normaltextrun"/>
        </w:rPr>
      </w:pPr>
      <w:r w:rsidRPr="00A270E5">
        <w:rPr>
          <w:rStyle w:val="normaltextrun"/>
          <w:rFonts w:ascii="Calibri" w:hAnsi="Calibri" w:cs="Calibri"/>
        </w:rPr>
        <w:t xml:space="preserve">Graphical objects are those elements that convey important information, such as graphs, diagrams, key icons etc.  Non-text contrast requirements are applicable to images that convey important information and different components </w:t>
      </w:r>
      <w:r>
        <w:rPr>
          <w:rStyle w:val="normaltextrun"/>
          <w:rFonts w:ascii="Calibri" w:hAnsi="Calibri" w:cs="Calibri"/>
        </w:rPr>
        <w:t xml:space="preserve">of the graphical object </w:t>
      </w:r>
      <w:r w:rsidRPr="00A270E5">
        <w:rPr>
          <w:rStyle w:val="normaltextrun"/>
          <w:rFonts w:ascii="Calibri" w:hAnsi="Calibri" w:cs="Calibri"/>
        </w:rPr>
        <w:t xml:space="preserve">need to have minimum contrast of 3:1. Elements can be excluded </w:t>
      </w:r>
      <w:r>
        <w:rPr>
          <w:rStyle w:val="normaltextrun"/>
          <w:rFonts w:ascii="Calibri" w:hAnsi="Calibri" w:cs="Calibri"/>
        </w:rPr>
        <w:t xml:space="preserve">from the non-text contrast requirements </w:t>
      </w:r>
      <w:r w:rsidRPr="00A270E5">
        <w:rPr>
          <w:rStyle w:val="normaltextrun"/>
          <w:rFonts w:ascii="Calibri" w:hAnsi="Calibri" w:cs="Calibri"/>
        </w:rPr>
        <w:t>if changing the contrast will result in incorrect interpretation of information.</w:t>
      </w:r>
    </w:p>
    <w:p w14:paraId="493FFDB2" w14:textId="77777777" w:rsidR="009D07C7" w:rsidRDefault="009D07C7" w:rsidP="002B0C9E">
      <w:pPr>
        <w:pStyle w:val="Bulleted"/>
        <w:numPr>
          <w:ilvl w:val="1"/>
          <w:numId w:val="5"/>
        </w:numPr>
      </w:pPr>
      <w:r>
        <w:t>Colors used for displaying text and images of text (text created as an image) should have sufficient contrast with their background to make the information legible for users.</w:t>
      </w:r>
    </w:p>
    <w:p w14:paraId="2DDDF7CC" w14:textId="6A2A9A8D" w:rsidR="004F0851" w:rsidRDefault="004914BC" w:rsidP="004F0851">
      <w:pPr>
        <w:pStyle w:val="Heading3"/>
        <w:rPr>
          <w:b/>
        </w:rPr>
      </w:pPr>
      <w:bookmarkStart w:id="52" w:name="_Toc57986864"/>
      <w:r>
        <w:rPr>
          <w:b/>
        </w:rPr>
        <w:t xml:space="preserve">Contrast for </w:t>
      </w:r>
      <w:r w:rsidR="004F0851">
        <w:rPr>
          <w:b/>
        </w:rPr>
        <w:t>Text Cont</w:t>
      </w:r>
      <w:r>
        <w:rPr>
          <w:b/>
        </w:rPr>
        <w:t>ent</w:t>
      </w:r>
      <w:bookmarkEnd w:id="52"/>
    </w:p>
    <w:p w14:paraId="3CD9CFC6" w14:textId="77777777" w:rsidR="003E6667" w:rsidRPr="003E6667" w:rsidRDefault="003E6667" w:rsidP="003E6667">
      <w:pPr>
        <w:spacing w:after="0" w:line="240" w:lineRule="auto"/>
        <w:rPr>
          <w:rFonts w:ascii="Calibri" w:eastAsia="Times New Roman" w:hAnsi="Calibri" w:cs="Calibri"/>
        </w:rPr>
      </w:pPr>
      <w:r w:rsidRPr="003E6667">
        <w:rPr>
          <w:rFonts w:ascii="Calibri" w:eastAsia="Times New Roman" w:hAnsi="Calibri" w:cs="Calibri"/>
        </w:rPr>
        <w:t>Colors used for displaying text and images of text (text created as an image) should have sufficient contrast with their background to make the information legible for users.</w:t>
      </w:r>
    </w:p>
    <w:p w14:paraId="7526C182" w14:textId="77777777" w:rsidR="00E42F36" w:rsidRPr="00E42F36" w:rsidRDefault="00E42F36" w:rsidP="00E42F36"/>
    <w:p w14:paraId="4579E258" w14:textId="65891435" w:rsidR="00F51C70" w:rsidRPr="00F51C70" w:rsidRDefault="00355247" w:rsidP="00F51C70">
      <w:r w:rsidRPr="007C7931">
        <w:rPr>
          <w:noProof/>
        </w:rPr>
        <w:drawing>
          <wp:inline distT="0" distB="0" distL="0" distR="0" wp14:anchorId="042B3EA1" wp14:editId="56D91623">
            <wp:extent cx="807886" cy="327445"/>
            <wp:effectExtent l="19050" t="19050" r="11430" b="15875"/>
            <wp:docPr id="492" name="Picture 492"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076F8" w14:paraId="4272E255"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6AC7B9B6" w14:textId="7777777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0B2C6D89" w14:textId="77777777" w:rsidR="00A076F8" w:rsidRDefault="00A076F8" w:rsidP="0021751A">
            <w:pPr>
              <w:pStyle w:val="Level"/>
              <w:ind w:left="15"/>
            </w:pPr>
            <w:r>
              <w:t>WCAG Conformance Level</w:t>
            </w:r>
          </w:p>
        </w:tc>
      </w:tr>
      <w:tr w:rsidR="00A076F8" w14:paraId="28347EF4"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4C61AE3F" w14:textId="569EFF0C" w:rsidR="00A076F8" w:rsidRPr="005063D5" w:rsidRDefault="005063D5" w:rsidP="0021751A">
            <w:pPr>
              <w:pStyle w:val="Strong1"/>
            </w:pPr>
            <w:r w:rsidRPr="005063D5">
              <w:rPr>
                <w:rStyle w:val="normaltextrun"/>
                <w:rFonts w:ascii="Calibri" w:hAnsi="Calibri" w:cs="Calibri"/>
                <w:color w:val="000000"/>
                <w:shd w:val="clear" w:color="auto" w:fill="FFFFFF"/>
              </w:rPr>
              <w:t>1.4.3 Contrast (Minimum)</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5A6678C8" w14:textId="39EEBA3B" w:rsidR="00A076F8" w:rsidRDefault="005063D5" w:rsidP="0021751A">
            <w:pPr>
              <w:pStyle w:val="Strong1"/>
            </w:pPr>
            <w:r>
              <w:t>AA</w:t>
            </w:r>
          </w:p>
        </w:tc>
      </w:tr>
    </w:tbl>
    <w:p w14:paraId="556B682B" w14:textId="77777777" w:rsidR="00BC1F59" w:rsidRDefault="00BC1F59" w:rsidP="00BC1F59">
      <w:pPr>
        <w:pStyle w:val="Heading4"/>
      </w:pPr>
      <w:r w:rsidRPr="005E549F">
        <w:t>How to implement</w:t>
      </w:r>
      <w:r>
        <w:t>?</w:t>
      </w:r>
    </w:p>
    <w:p w14:paraId="14882273" w14:textId="77777777" w:rsidR="00BC1F59" w:rsidRPr="00EA49DB" w:rsidRDefault="00BC1F59" w:rsidP="00EA49DB">
      <w:pPr>
        <w:rPr>
          <w:rStyle w:val="normaltextrun"/>
          <w:rFonts w:ascii="Calibri" w:hAnsi="Calibri" w:cs="Calibri"/>
          <w:color w:val="000000"/>
          <w:bdr w:val="none" w:sz="0" w:space="0" w:color="auto" w:frame="1"/>
        </w:rPr>
      </w:pPr>
      <w:r w:rsidRPr="00EA49DB">
        <w:rPr>
          <w:rStyle w:val="normaltextrun"/>
          <w:rFonts w:ascii="Calibri" w:hAnsi="Calibri" w:cs="Calibri"/>
          <w:color w:val="000000"/>
          <w:bdr w:val="none" w:sz="0" w:space="0" w:color="auto" w:frame="1"/>
        </w:rPr>
        <w:t>This section lists the techniques that need to be implemented to ensure that contrast between the foreground text is sufficient with its background in different scenarios.</w:t>
      </w:r>
    </w:p>
    <w:p w14:paraId="459E4DAD" w14:textId="6302BA21" w:rsidR="00BC1F59" w:rsidRPr="009B2DFF" w:rsidRDefault="00BC1F59" w:rsidP="00276102">
      <w:pPr>
        <w:pStyle w:val="ListParagraph"/>
        <w:numPr>
          <w:ilvl w:val="0"/>
          <w:numId w:val="18"/>
        </w:numPr>
        <w:spacing w:after="0" w:line="240" w:lineRule="auto"/>
        <w:textAlignment w:val="baseline"/>
        <w:rPr>
          <w:rFonts w:ascii="Segoe UI" w:eastAsia="Times New Roman" w:hAnsi="Segoe UI" w:cs="Segoe UI"/>
          <w:sz w:val="18"/>
          <w:szCs w:val="18"/>
          <w:lang w:eastAsia="en-IN"/>
        </w:rPr>
      </w:pPr>
      <w:r w:rsidRPr="009B2DFF">
        <w:rPr>
          <w:rFonts w:ascii="Calibri" w:eastAsia="Times New Roman" w:hAnsi="Calibri" w:cs="Calibri"/>
          <w:lang w:eastAsia="en-IN"/>
        </w:rPr>
        <w:t>Two colors are considered to have good visibility if the contrast ratio between the foreground text and background is sufficient. Darken either the foreground or the background color to ensure that it passes the contrast requirement outlined by WCAG</w:t>
      </w:r>
      <w:r w:rsidR="00355247">
        <w:rPr>
          <w:rFonts w:ascii="Calibri" w:eastAsia="Times New Roman" w:hAnsi="Calibri" w:cs="Calibri"/>
          <w:lang w:eastAsia="en-IN"/>
        </w:rPr>
        <w:t xml:space="preserve"> </w:t>
      </w:r>
      <w:r w:rsidR="00E74D13">
        <w:rPr>
          <w:rFonts w:ascii="Calibri" w:eastAsia="Times New Roman" w:hAnsi="Calibri" w:cs="Calibri"/>
          <w:lang w:eastAsia="en-IN"/>
        </w:rPr>
        <w:t>2.1</w:t>
      </w:r>
      <w:r w:rsidRPr="009B2DFF">
        <w:rPr>
          <w:rFonts w:ascii="Calibri" w:eastAsia="Times New Roman" w:hAnsi="Calibri" w:cs="Calibri"/>
          <w:lang w:eastAsia="en-IN"/>
        </w:rPr>
        <w:t>.  </w:t>
      </w:r>
    </w:p>
    <w:p w14:paraId="6516ACA7" w14:textId="7FE3193D" w:rsidR="00BC1F59" w:rsidRPr="009B2DFF" w:rsidRDefault="00BC1F59" w:rsidP="00276102">
      <w:pPr>
        <w:pStyle w:val="ListParagraph"/>
        <w:numPr>
          <w:ilvl w:val="0"/>
          <w:numId w:val="18"/>
        </w:numPr>
        <w:spacing w:after="0" w:line="240" w:lineRule="auto"/>
        <w:textAlignment w:val="baseline"/>
        <w:rPr>
          <w:rFonts w:ascii="Calibri" w:eastAsia="Times New Roman" w:hAnsi="Calibri" w:cs="Calibri"/>
          <w:lang w:eastAsia="en-IN"/>
        </w:rPr>
      </w:pPr>
      <w:r w:rsidRPr="009B2DFF">
        <w:rPr>
          <w:rFonts w:ascii="Calibri" w:eastAsia="Times New Roman" w:hAnsi="Calibri" w:cs="Calibri"/>
          <w:lang w:eastAsia="en-IN"/>
        </w:rPr>
        <w:t xml:space="preserve">Check the contrast ratio between foreground text colors with the background using color contrast testing tools before using them </w:t>
      </w:r>
      <w:r>
        <w:rPr>
          <w:rFonts w:ascii="Calibri" w:eastAsia="Times New Roman" w:hAnsi="Calibri" w:cs="Calibri"/>
          <w:lang w:eastAsia="en-IN"/>
        </w:rPr>
        <w:t>in a PDF file</w:t>
      </w:r>
      <w:r w:rsidRPr="009B2DFF">
        <w:rPr>
          <w:rFonts w:ascii="Calibri" w:eastAsia="Times New Roman" w:hAnsi="Calibri" w:cs="Calibri"/>
          <w:lang w:eastAsia="en-IN"/>
        </w:rPr>
        <w:t>. The minimum contrast requirements outlined by WCAG 2.1 are: </w:t>
      </w:r>
      <w:r w:rsidR="00351F6B">
        <w:rPr>
          <w:rFonts w:ascii="Calibri" w:eastAsia="Times New Roman" w:hAnsi="Calibri" w:cs="Calibri"/>
          <w:lang w:eastAsia="en-IN"/>
        </w:rPr>
        <w:br/>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BC1F59" w:rsidRPr="003A0AD2" w14:paraId="0DB8E68A" w14:textId="77777777" w:rsidTr="00E20E99">
        <w:tc>
          <w:tcPr>
            <w:tcW w:w="4665" w:type="dxa"/>
            <w:tcBorders>
              <w:top w:val="single" w:sz="6" w:space="0" w:color="auto"/>
              <w:left w:val="single" w:sz="6" w:space="0" w:color="auto"/>
              <w:bottom w:val="single" w:sz="6" w:space="0" w:color="auto"/>
              <w:right w:val="single" w:sz="6" w:space="0" w:color="auto"/>
            </w:tcBorders>
            <w:shd w:val="clear" w:color="auto" w:fill="2F5496"/>
            <w:hideMark/>
          </w:tcPr>
          <w:p w14:paraId="31EA7576" w14:textId="77777777" w:rsidR="00BC1F59" w:rsidRPr="003A0AD2" w:rsidRDefault="00BC1F59" w:rsidP="00E20E99">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b/>
                <w:color w:val="FFFFFF"/>
                <w:lang w:eastAsia="en-IN"/>
              </w:rPr>
              <w:t>Text Size</w:t>
            </w:r>
            <w:r w:rsidRPr="003A0AD2">
              <w:rPr>
                <w:rFonts w:ascii="Calibri" w:eastAsia="Times New Roman" w:hAnsi="Calibri" w:cs="Calibri"/>
                <w:color w:val="FFFFFF"/>
                <w:lang w:eastAsia="en-IN"/>
              </w:rPr>
              <w:t> </w:t>
            </w:r>
          </w:p>
        </w:tc>
        <w:tc>
          <w:tcPr>
            <w:tcW w:w="4665" w:type="dxa"/>
            <w:tcBorders>
              <w:top w:val="single" w:sz="6" w:space="0" w:color="auto"/>
              <w:left w:val="nil"/>
              <w:bottom w:val="single" w:sz="6" w:space="0" w:color="auto"/>
              <w:right w:val="single" w:sz="6" w:space="0" w:color="auto"/>
            </w:tcBorders>
            <w:shd w:val="clear" w:color="auto" w:fill="2F5496"/>
            <w:hideMark/>
          </w:tcPr>
          <w:p w14:paraId="0AA8EDD6" w14:textId="77777777" w:rsidR="00BC1F59" w:rsidRPr="003A0AD2" w:rsidRDefault="00BC1F59" w:rsidP="00E20E99">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b/>
                <w:color w:val="FFFFFF"/>
                <w:lang w:eastAsia="en-IN"/>
              </w:rPr>
              <w:t>Contrast Ratio</w:t>
            </w:r>
            <w:r w:rsidRPr="003A0AD2">
              <w:rPr>
                <w:rFonts w:ascii="Calibri" w:eastAsia="Times New Roman" w:hAnsi="Calibri" w:cs="Calibri"/>
                <w:color w:val="FFFFFF"/>
                <w:lang w:eastAsia="en-IN"/>
              </w:rPr>
              <w:t> </w:t>
            </w:r>
          </w:p>
        </w:tc>
      </w:tr>
      <w:tr w:rsidR="00BC1F59" w:rsidRPr="003A0AD2" w14:paraId="3EA41934" w14:textId="77777777" w:rsidTr="00E20E99">
        <w:tc>
          <w:tcPr>
            <w:tcW w:w="4665" w:type="dxa"/>
            <w:tcBorders>
              <w:top w:val="nil"/>
              <w:left w:val="single" w:sz="6" w:space="0" w:color="auto"/>
              <w:bottom w:val="single" w:sz="6" w:space="0" w:color="auto"/>
              <w:right w:val="single" w:sz="6" w:space="0" w:color="auto"/>
            </w:tcBorders>
            <w:shd w:val="clear" w:color="auto" w:fill="auto"/>
            <w:hideMark/>
          </w:tcPr>
          <w:p w14:paraId="0970EDAA" w14:textId="77777777" w:rsidR="00BC1F59" w:rsidRPr="003A0AD2" w:rsidRDefault="00BC1F59" w:rsidP="00E20E99">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lang w:eastAsia="en-IN"/>
              </w:rPr>
              <w:t>Standard size text (anything less than 14pt) </w:t>
            </w:r>
          </w:p>
        </w:tc>
        <w:tc>
          <w:tcPr>
            <w:tcW w:w="4665" w:type="dxa"/>
            <w:tcBorders>
              <w:top w:val="nil"/>
              <w:left w:val="nil"/>
              <w:bottom w:val="single" w:sz="6" w:space="0" w:color="auto"/>
              <w:right w:val="single" w:sz="6" w:space="0" w:color="auto"/>
            </w:tcBorders>
            <w:shd w:val="clear" w:color="auto" w:fill="auto"/>
            <w:hideMark/>
          </w:tcPr>
          <w:p w14:paraId="4C5A48B5" w14:textId="77777777" w:rsidR="00BC1F59" w:rsidRPr="003A0AD2" w:rsidRDefault="00BC1F59" w:rsidP="00E20E99">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lang w:eastAsia="en-IN"/>
              </w:rPr>
              <w:t>4.5:1 </w:t>
            </w:r>
          </w:p>
        </w:tc>
      </w:tr>
      <w:tr w:rsidR="00BC1F59" w:rsidRPr="003A0AD2" w14:paraId="28858CDC" w14:textId="77777777" w:rsidTr="00E20E99">
        <w:tc>
          <w:tcPr>
            <w:tcW w:w="4665" w:type="dxa"/>
            <w:tcBorders>
              <w:top w:val="nil"/>
              <w:left w:val="single" w:sz="6" w:space="0" w:color="auto"/>
              <w:bottom w:val="single" w:sz="6" w:space="0" w:color="auto"/>
              <w:right w:val="single" w:sz="6" w:space="0" w:color="auto"/>
            </w:tcBorders>
            <w:shd w:val="clear" w:color="auto" w:fill="auto"/>
            <w:hideMark/>
          </w:tcPr>
          <w:p w14:paraId="3867A460" w14:textId="77777777" w:rsidR="00BC1F59" w:rsidRPr="003A0AD2" w:rsidRDefault="00BC1F59" w:rsidP="00E20E99">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lang w:eastAsia="en-IN"/>
              </w:rPr>
              <w:t>Large-size text (14pt bold or 18pt) </w:t>
            </w:r>
          </w:p>
        </w:tc>
        <w:tc>
          <w:tcPr>
            <w:tcW w:w="4665" w:type="dxa"/>
            <w:tcBorders>
              <w:top w:val="nil"/>
              <w:left w:val="nil"/>
              <w:bottom w:val="single" w:sz="6" w:space="0" w:color="auto"/>
              <w:right w:val="single" w:sz="6" w:space="0" w:color="auto"/>
            </w:tcBorders>
            <w:shd w:val="clear" w:color="auto" w:fill="auto"/>
            <w:hideMark/>
          </w:tcPr>
          <w:p w14:paraId="7B19D176" w14:textId="77777777" w:rsidR="00BC1F59" w:rsidRPr="003A0AD2" w:rsidRDefault="00BC1F59" w:rsidP="00E20E99">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lang w:eastAsia="en-IN"/>
              </w:rPr>
              <w:t>3:1 </w:t>
            </w:r>
          </w:p>
        </w:tc>
      </w:tr>
    </w:tbl>
    <w:p w14:paraId="2679AA77" w14:textId="464C3B4F" w:rsidR="00BC1F59" w:rsidRDefault="00351F6B" w:rsidP="00BC1F59">
      <w:r>
        <w:br/>
      </w:r>
      <w:r w:rsidR="00BC1F59">
        <w:t xml:space="preserve">Authors should check for color contrast before authoring PDF documents to ensure that sufficient color contrast is present for textual content including images of text. Once the document is authored, it becomes difficult to retrofit it for color contrast </w:t>
      </w:r>
      <w:proofErr w:type="gramStart"/>
      <w:r w:rsidR="00BC1F59">
        <w:t>at a later date</w:t>
      </w:r>
      <w:proofErr w:type="gramEnd"/>
      <w:r w:rsidR="00BC1F59">
        <w:t xml:space="preserve">. </w:t>
      </w:r>
    </w:p>
    <w:p w14:paraId="248D6934" w14:textId="5362AC7C" w:rsidR="00BC1F59" w:rsidRDefault="008665C7" w:rsidP="00BC1F59">
      <w:r>
        <w:t>To</w:t>
      </w:r>
      <w:r w:rsidR="00BC1F59">
        <w:t xml:space="preserve"> adjust color contrast for text using Acrobat Professional, one </w:t>
      </w:r>
      <w:proofErr w:type="gramStart"/>
      <w:r w:rsidR="00BC1F59">
        <w:t>has to</w:t>
      </w:r>
      <w:proofErr w:type="gramEnd"/>
      <w:r w:rsidR="00BC1F59">
        <w:t xml:space="preserve"> use an older version of Acrobat Professional to achieve it. Moreover, only text colors can be adjusted and not for </w:t>
      </w:r>
      <w:r>
        <w:t>images,</w:t>
      </w:r>
      <w:r w:rsidR="00BC1F59">
        <w:t xml:space="preserve"> so it is very crucial to check for color contrast during authoring PDF documents. </w:t>
      </w:r>
    </w:p>
    <w:p w14:paraId="6009BECA" w14:textId="77777777" w:rsidR="00BC1F59" w:rsidRDefault="00BC1F59" w:rsidP="00BC1F59"/>
    <w:p w14:paraId="70E92F7C" w14:textId="77777777" w:rsidR="00BC1F59" w:rsidRDefault="00BC1F59" w:rsidP="00BC1F59">
      <w:pPr>
        <w:pStyle w:val="Heading5"/>
      </w:pPr>
      <w:r>
        <w:t>Adjusting color contrast through Acrobat Professional!</w:t>
      </w:r>
    </w:p>
    <w:p w14:paraId="3CCF9BA9" w14:textId="77777777" w:rsidR="00BC1F59" w:rsidRDefault="00BC1F59" w:rsidP="00BC1F59">
      <w:pPr>
        <w:spacing w:after="0"/>
      </w:pPr>
      <w:r>
        <w:t>Following steps should be performed to adjust color contrast for text using Acrobat Professional:</w:t>
      </w:r>
    </w:p>
    <w:p w14:paraId="039386BA" w14:textId="77777777" w:rsidR="00BC1F59" w:rsidRDefault="00BC1F59" w:rsidP="00276102">
      <w:pPr>
        <w:pStyle w:val="ListParagraph"/>
        <w:numPr>
          <w:ilvl w:val="0"/>
          <w:numId w:val="19"/>
        </w:numPr>
        <w:spacing w:after="0"/>
      </w:pPr>
      <w:r>
        <w:t>Open the pdf file using Adobe Acrobat 8 Professional.</w:t>
      </w:r>
    </w:p>
    <w:p w14:paraId="4DA4495D" w14:textId="77777777" w:rsidR="00BC1F59" w:rsidRDefault="00BC1F59" w:rsidP="00276102">
      <w:pPr>
        <w:pStyle w:val="ListParagraph"/>
        <w:numPr>
          <w:ilvl w:val="0"/>
          <w:numId w:val="19"/>
        </w:numPr>
        <w:spacing w:after="0"/>
      </w:pPr>
      <w:r>
        <w:t xml:space="preserve">Select the edit tool from the properties bar. </w:t>
      </w:r>
    </w:p>
    <w:p w14:paraId="329F4CAD" w14:textId="77777777" w:rsidR="00BC1F59" w:rsidRDefault="00BC1F59" w:rsidP="00276102">
      <w:pPr>
        <w:pStyle w:val="ListParagraph"/>
        <w:numPr>
          <w:ilvl w:val="0"/>
          <w:numId w:val="19"/>
        </w:numPr>
        <w:spacing w:after="0"/>
      </w:pPr>
      <w:r>
        <w:t>Select the “Touch Up Text Tool”.</w:t>
      </w:r>
    </w:p>
    <w:p w14:paraId="244D6529" w14:textId="77777777" w:rsidR="00BC1F59" w:rsidRDefault="00BC1F59" w:rsidP="00276102">
      <w:pPr>
        <w:pStyle w:val="ListParagraph"/>
        <w:numPr>
          <w:ilvl w:val="0"/>
          <w:numId w:val="19"/>
        </w:numPr>
        <w:spacing w:after="0"/>
      </w:pPr>
      <w:r>
        <w:t xml:space="preserve">Select the text whose color needs to be changed and right click to click on </w:t>
      </w:r>
      <w:proofErr w:type="gramStart"/>
      <w:r>
        <w:t>properties</w:t>
      </w:r>
      <w:proofErr w:type="gramEnd"/>
    </w:p>
    <w:p w14:paraId="482EA757" w14:textId="77777777" w:rsidR="00BC1F59" w:rsidRDefault="00BC1F59" w:rsidP="00276102">
      <w:pPr>
        <w:pStyle w:val="ListParagraph"/>
        <w:numPr>
          <w:ilvl w:val="0"/>
          <w:numId w:val="19"/>
        </w:numPr>
        <w:spacing w:after="0"/>
      </w:pPr>
      <w:r>
        <w:t xml:space="preserve">In touch up properties, within the text tab, click on “fill” and select an appropriate color.  </w:t>
      </w:r>
    </w:p>
    <w:p w14:paraId="40D69F74" w14:textId="77777777" w:rsidR="00BC1F59" w:rsidRDefault="00BC1F59" w:rsidP="00276102">
      <w:pPr>
        <w:pStyle w:val="ListParagraph"/>
        <w:numPr>
          <w:ilvl w:val="0"/>
          <w:numId w:val="19"/>
        </w:numPr>
        <w:spacing w:after="0"/>
      </w:pPr>
      <w:r>
        <w:t>Clicking on close will apply the changes and the color will be adjusted.</w:t>
      </w:r>
    </w:p>
    <w:p w14:paraId="04AFFFBC" w14:textId="77777777" w:rsidR="00BC1F59" w:rsidRDefault="00BC1F59" w:rsidP="00BC1F59">
      <w:pPr>
        <w:spacing w:after="0"/>
      </w:pPr>
    </w:p>
    <w:p w14:paraId="6EF2738F" w14:textId="77777777" w:rsidR="00BC1F59" w:rsidRDefault="00BC1F59" w:rsidP="00BC1F59">
      <w:pPr>
        <w:jc w:val="center"/>
      </w:pPr>
      <w:r>
        <w:rPr>
          <w:noProof/>
        </w:rPr>
        <w:drawing>
          <wp:inline distT="0" distB="0" distL="0" distR="0" wp14:anchorId="6AC5C02D" wp14:editId="3F6A5E7B">
            <wp:extent cx="3585945" cy="2159229"/>
            <wp:effectExtent l="19050" t="19050" r="14605" b="12700"/>
            <wp:docPr id="451" name="Picture 451" descr="TouchUp Properties tool to change the text color with &quot;Fill&quot; option within text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ouchUp Properties tool to change the text color with &quot;Fill&quot; option within text tab highligh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0769" cy="2174177"/>
                    </a:xfrm>
                    <a:prstGeom prst="rect">
                      <a:avLst/>
                    </a:prstGeom>
                    <a:noFill/>
                    <a:ln>
                      <a:solidFill>
                        <a:schemeClr val="tx1"/>
                      </a:solidFill>
                    </a:ln>
                  </pic:spPr>
                </pic:pic>
              </a:graphicData>
            </a:graphic>
          </wp:inline>
        </w:drawing>
      </w:r>
    </w:p>
    <w:p w14:paraId="072F0A77" w14:textId="77777777" w:rsidR="00BC1F59" w:rsidRDefault="00BC1F59" w:rsidP="00C55F52"/>
    <w:p w14:paraId="1E26FACF" w14:textId="261E2F3D" w:rsidR="004F0851" w:rsidRDefault="004F0851" w:rsidP="004F0851">
      <w:pPr>
        <w:pStyle w:val="Heading4"/>
      </w:pPr>
      <w:r>
        <w:t>Practices to Apply &amp; Avoid</w:t>
      </w:r>
    </w:p>
    <w:p w14:paraId="7D57FDBC" w14:textId="77777777" w:rsidR="00130DC6" w:rsidRDefault="00130DC6" w:rsidP="00F51C70">
      <w:pPr>
        <w:pStyle w:val="Do"/>
      </w:pPr>
      <w:r>
        <w:t>Use colors that provide sufficient contrast between the foreground text and background.</w:t>
      </w:r>
    </w:p>
    <w:p w14:paraId="33AE0F5B" w14:textId="1B81AE50" w:rsidR="00130DC6" w:rsidRDefault="00F51C70" w:rsidP="00130DC6">
      <w:r>
        <w:br/>
      </w:r>
      <w:r w:rsidR="00130DC6">
        <w:t xml:space="preserve">For example, in the </w:t>
      </w:r>
      <w:r w:rsidR="00130DC6" w:rsidRPr="00130DC6">
        <w:t>2020-Chief-Executives-strategic-overview</w:t>
      </w:r>
      <w:r w:rsidR="00130DC6">
        <w:t xml:space="preserve">.pdf, sufficient color </w:t>
      </w:r>
      <w:r w:rsidR="00B44EB4">
        <w:softHyphen/>
      </w:r>
      <w:r w:rsidR="00130DC6">
        <w:t>contrast is used for displaying the texts "Legacy". The color contrast ratio "10.3:1" is used for displaying the text.</w:t>
      </w:r>
    </w:p>
    <w:p w14:paraId="7975A320" w14:textId="030C44D0" w:rsidR="00130DC6" w:rsidRDefault="00130DC6" w:rsidP="00130DC6">
      <w:pPr>
        <w:spacing w:after="0"/>
        <w:ind w:left="360"/>
        <w:jc w:val="center"/>
      </w:pPr>
      <w:r>
        <w:rPr>
          <w:noProof/>
        </w:rPr>
        <w:drawing>
          <wp:inline distT="0" distB="0" distL="0" distR="0" wp14:anchorId="217BE00C" wp14:editId="38F23226">
            <wp:extent cx="2484120" cy="1885978"/>
            <wp:effectExtent l="19050" t="19050" r="11430" b="19050"/>
            <wp:docPr id="7" name="Picture 4" descr="Sufficient color contrast for the text &quot;Legacy&quot;.">
              <a:extLst xmlns:a="http://schemas.openxmlformats.org/drawingml/2006/main">
                <a:ext uri="{FF2B5EF4-FFF2-40B4-BE49-F238E27FC236}">
                  <a16:creationId xmlns:a16="http://schemas.microsoft.com/office/drawing/2014/main" id="{7616AF7F-CBEE-4800-95FF-BC07E26A0A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Sufficient color contrast for the text &quot;Legacy&quot;.">
                      <a:extLst>
                        <a:ext uri="{FF2B5EF4-FFF2-40B4-BE49-F238E27FC236}">
                          <a16:creationId xmlns:a16="http://schemas.microsoft.com/office/drawing/2014/main" id="{7616AF7F-CBEE-4800-95FF-BC07E26A0A37}"/>
                        </a:ext>
                      </a:extLst>
                    </pic:cNvPr>
                    <pic:cNvPicPr>
                      <a:picLocks noChangeAspect="1"/>
                    </pic:cNvPicPr>
                  </pic:nvPicPr>
                  <pic:blipFill>
                    <a:blip r:embed="rId44"/>
                    <a:stretch>
                      <a:fillRect/>
                    </a:stretch>
                  </pic:blipFill>
                  <pic:spPr>
                    <a:xfrm>
                      <a:off x="0" y="0"/>
                      <a:ext cx="2484120" cy="1885978"/>
                    </a:xfrm>
                    <a:prstGeom prst="rect">
                      <a:avLst/>
                    </a:prstGeom>
                    <a:ln>
                      <a:solidFill>
                        <a:schemeClr val="tx1"/>
                      </a:solidFill>
                    </a:ln>
                  </pic:spPr>
                </pic:pic>
              </a:graphicData>
            </a:graphic>
          </wp:inline>
        </w:drawing>
      </w:r>
    </w:p>
    <w:p w14:paraId="08B8985D" w14:textId="3D74D46E" w:rsidR="00130DC6" w:rsidRDefault="00130DC6" w:rsidP="00130DC6">
      <w:pPr>
        <w:spacing w:after="0"/>
        <w:ind w:left="360"/>
        <w:jc w:val="center"/>
      </w:pPr>
      <w:r>
        <w:rPr>
          <w:noProof/>
        </w:rPr>
        <w:drawing>
          <wp:inline distT="0" distB="0" distL="0" distR="0" wp14:anchorId="46065BD3" wp14:editId="38B3C36E">
            <wp:extent cx="2213374" cy="2061845"/>
            <wp:effectExtent l="19050" t="19050" r="15875" b="14605"/>
            <wp:docPr id="8" name="Picture 3" descr="Color contrast analyser (CCA) showing contrast ratio of 10.3:1 for the text &quot;Legacy&quot;">
              <a:extLst xmlns:a="http://schemas.openxmlformats.org/drawingml/2006/main">
                <a:ext uri="{FF2B5EF4-FFF2-40B4-BE49-F238E27FC236}">
                  <a16:creationId xmlns:a16="http://schemas.microsoft.com/office/drawing/2014/main" id="{18FFE3C0-D8D6-49F2-BCBC-F5C5CC970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olor contrast analyser (CCA) showing contrast ratio of 10.3:1 for the text &quot;Legacy&quot;">
                      <a:extLst>
                        <a:ext uri="{FF2B5EF4-FFF2-40B4-BE49-F238E27FC236}">
                          <a16:creationId xmlns:a16="http://schemas.microsoft.com/office/drawing/2014/main" id="{18FFE3C0-D8D6-49F2-BCBC-F5C5CC970EC9}"/>
                        </a:ext>
                      </a:extLst>
                    </pic:cNvPr>
                    <pic:cNvPicPr>
                      <a:picLocks noChangeAspect="1"/>
                    </pic:cNvPicPr>
                  </pic:nvPicPr>
                  <pic:blipFill rotWithShape="1">
                    <a:blip r:embed="rId45"/>
                    <a:srcRect t="1277"/>
                    <a:stretch/>
                  </pic:blipFill>
                  <pic:spPr bwMode="auto">
                    <a:xfrm>
                      <a:off x="0" y="0"/>
                      <a:ext cx="2242737" cy="2089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63347C" w14:textId="77777777" w:rsidR="00130DC6" w:rsidRDefault="00130DC6" w:rsidP="00F51C70">
      <w:pPr>
        <w:pStyle w:val="Dont"/>
      </w:pPr>
      <w:r>
        <w:t xml:space="preserve">Color contrast between the foreground and background of less than 4.5:1 should not be used for displaying standard size text. </w:t>
      </w:r>
    </w:p>
    <w:p w14:paraId="30E1494C" w14:textId="77777777" w:rsidR="00ED6736" w:rsidRPr="00D24D62" w:rsidRDefault="00ED6736" w:rsidP="00ED6736">
      <w:pPr>
        <w:rPr>
          <w:rFonts w:eastAsia="Times New Roman" w:cstheme="minorHAnsi"/>
        </w:rPr>
      </w:pPr>
      <w:r w:rsidRPr="00D24D62">
        <w:rPr>
          <w:rFonts w:cstheme="minorHAnsi"/>
        </w:rPr>
        <w:t xml:space="preserve">For example, in the </w:t>
      </w:r>
      <w:r w:rsidRPr="00D24D62">
        <w:rPr>
          <w:rFonts w:eastAsia="Times New Roman" w:cstheme="minorHAnsi"/>
        </w:rPr>
        <w:t>20200512_VigeoEiris_SPO_Pearson_Update</w:t>
      </w:r>
      <w:r w:rsidRPr="00D24D62">
        <w:rPr>
          <w:rFonts w:cstheme="minorHAnsi"/>
        </w:rPr>
        <w:t>.pdf, color contrast for the text "Advanced" is 1.4:1.</w:t>
      </w:r>
      <w:r w:rsidRPr="00D24D62">
        <w:rPr>
          <w:rFonts w:cstheme="minorHAnsi"/>
          <w:noProof/>
        </w:rPr>
        <w:t xml:space="preserve">   </w:t>
      </w:r>
    </w:p>
    <w:p w14:paraId="4DC5B0B1" w14:textId="77777777" w:rsidR="00ED6736" w:rsidRDefault="00ED6736" w:rsidP="00ED6736">
      <w:pPr>
        <w:spacing w:after="0"/>
        <w:ind w:left="360"/>
        <w:jc w:val="center"/>
      </w:pPr>
      <w:r>
        <w:rPr>
          <w:noProof/>
        </w:rPr>
        <w:drawing>
          <wp:inline distT="0" distB="0" distL="0" distR="0" wp14:anchorId="76169FCA" wp14:editId="5CFCF122">
            <wp:extent cx="4608697" cy="487680"/>
            <wp:effectExtent l="19050" t="19050" r="20955" b="26670"/>
            <wp:docPr id="10" name="Picture 9" descr="Insufficient color contrast is used for the text &quot;Advance&quot;.">
              <a:extLst xmlns:a="http://schemas.openxmlformats.org/drawingml/2006/main">
                <a:ext uri="{FF2B5EF4-FFF2-40B4-BE49-F238E27FC236}">
                  <a16:creationId xmlns:a16="http://schemas.microsoft.com/office/drawing/2014/main" id="{E7D10C5F-D776-437E-9F84-14E9A4398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nsufficient color contrast is used for the text &quot;Advance&quot;.">
                      <a:extLst>
                        <a:ext uri="{FF2B5EF4-FFF2-40B4-BE49-F238E27FC236}">
                          <a16:creationId xmlns:a16="http://schemas.microsoft.com/office/drawing/2014/main" id="{E7D10C5F-D776-437E-9F84-14E9A4398632}"/>
                        </a:ext>
                      </a:extLst>
                    </pic:cNvPr>
                    <pic:cNvPicPr>
                      <a:picLocks noChangeAspect="1"/>
                    </pic:cNvPicPr>
                  </pic:nvPicPr>
                  <pic:blipFill>
                    <a:blip r:embed="rId46"/>
                    <a:stretch>
                      <a:fillRect/>
                    </a:stretch>
                  </pic:blipFill>
                  <pic:spPr>
                    <a:xfrm>
                      <a:off x="0" y="0"/>
                      <a:ext cx="4608697" cy="487680"/>
                    </a:xfrm>
                    <a:prstGeom prst="rect">
                      <a:avLst/>
                    </a:prstGeom>
                    <a:ln>
                      <a:solidFill>
                        <a:schemeClr val="tx1"/>
                      </a:solidFill>
                    </a:ln>
                  </pic:spPr>
                </pic:pic>
              </a:graphicData>
            </a:graphic>
          </wp:inline>
        </w:drawing>
      </w:r>
    </w:p>
    <w:p w14:paraId="3418461A" w14:textId="77777777" w:rsidR="00ED6736" w:rsidRDefault="00ED6736" w:rsidP="00ED6736">
      <w:pPr>
        <w:spacing w:after="0"/>
        <w:ind w:left="360"/>
        <w:jc w:val="center"/>
      </w:pPr>
    </w:p>
    <w:p w14:paraId="22461815" w14:textId="77777777" w:rsidR="00ED6736" w:rsidRDefault="00ED6736" w:rsidP="00ED6736">
      <w:pPr>
        <w:spacing w:after="0"/>
        <w:ind w:left="360"/>
        <w:jc w:val="center"/>
      </w:pPr>
      <w:r>
        <w:rPr>
          <w:noProof/>
        </w:rPr>
        <w:drawing>
          <wp:inline distT="0" distB="0" distL="0" distR="0" wp14:anchorId="6EBB7CCA" wp14:editId="29AF509D">
            <wp:extent cx="1946509" cy="1824053"/>
            <wp:effectExtent l="19050" t="19050" r="15875" b="24130"/>
            <wp:docPr id="9" name="Picture 8" descr="Color contrast analyser (CCA) showing contrast ratio of 1.4:1 for the text &quot;Advance&quot;">
              <a:extLst xmlns:a="http://schemas.openxmlformats.org/drawingml/2006/main">
                <a:ext uri="{FF2B5EF4-FFF2-40B4-BE49-F238E27FC236}">
                  <a16:creationId xmlns:a16="http://schemas.microsoft.com/office/drawing/2014/main" id="{4014BDCF-C2F5-470B-9A38-D240D63F20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olor contrast analyser (CCA) showing contrast ratio of 1.4:1 for the text &quot;Advance&quot;">
                      <a:extLst>
                        <a:ext uri="{FF2B5EF4-FFF2-40B4-BE49-F238E27FC236}">
                          <a16:creationId xmlns:a16="http://schemas.microsoft.com/office/drawing/2014/main" id="{4014BDCF-C2F5-470B-9A38-D240D63F2061}"/>
                        </a:ext>
                      </a:extLst>
                    </pic:cNvPr>
                    <pic:cNvPicPr>
                      <a:picLocks noChangeAspect="1"/>
                    </pic:cNvPicPr>
                  </pic:nvPicPr>
                  <pic:blipFill>
                    <a:blip r:embed="rId47"/>
                    <a:stretch>
                      <a:fillRect/>
                    </a:stretch>
                  </pic:blipFill>
                  <pic:spPr>
                    <a:xfrm>
                      <a:off x="0" y="0"/>
                      <a:ext cx="1948930" cy="1826321"/>
                    </a:xfrm>
                    <a:prstGeom prst="rect">
                      <a:avLst/>
                    </a:prstGeom>
                    <a:ln>
                      <a:solidFill>
                        <a:schemeClr val="tx1"/>
                      </a:solidFill>
                    </a:ln>
                  </pic:spPr>
                </pic:pic>
              </a:graphicData>
            </a:graphic>
          </wp:inline>
        </w:drawing>
      </w:r>
    </w:p>
    <w:p w14:paraId="27220985" w14:textId="0DCD4F2D" w:rsidR="00130DC6" w:rsidRDefault="00130DC6" w:rsidP="00130DC6">
      <w:pPr>
        <w:spacing w:after="0"/>
        <w:ind w:left="360"/>
        <w:jc w:val="center"/>
      </w:pPr>
    </w:p>
    <w:p w14:paraId="3537D114" w14:textId="77777777" w:rsidR="00161881" w:rsidRDefault="00161881" w:rsidP="00161881">
      <w:pPr>
        <w:pStyle w:val="Level"/>
      </w:pPr>
      <w:r>
        <w:t>User Groups Affected</w:t>
      </w:r>
    </w:p>
    <w:p w14:paraId="395CC2BC" w14:textId="77777777" w:rsidR="00161881" w:rsidRDefault="00161881" w:rsidP="00161881">
      <w:r>
        <w:t>When insufficient color contrast is used, the user group that gets largely affected is users with visual disabilities such as:</w:t>
      </w:r>
    </w:p>
    <w:p w14:paraId="36A77CCD" w14:textId="77777777" w:rsidR="00161881" w:rsidRPr="00187926" w:rsidRDefault="00161881" w:rsidP="00161881">
      <w:pPr>
        <w:pStyle w:val="Bulletlist"/>
        <w:rPr>
          <w:lang w:val="es-ES"/>
        </w:rPr>
      </w:pPr>
      <w:r w:rsidRPr="00187926">
        <w:rPr>
          <w:lang w:val="es-ES"/>
        </w:rPr>
        <w:t>Color-</w:t>
      </w:r>
      <w:proofErr w:type="spellStart"/>
      <w:r w:rsidRPr="00187926">
        <w:rPr>
          <w:lang w:val="es-ES"/>
        </w:rPr>
        <w:t>blind</w:t>
      </w:r>
      <w:proofErr w:type="spellEnd"/>
      <w:r w:rsidRPr="00187926">
        <w:rPr>
          <w:lang w:val="es-ES"/>
        </w:rPr>
        <w:t xml:space="preserve"> </w:t>
      </w:r>
      <w:proofErr w:type="spellStart"/>
      <w:r w:rsidRPr="00187926">
        <w:rPr>
          <w:lang w:val="es-ES"/>
        </w:rPr>
        <w:t>users</w:t>
      </w:r>
      <w:proofErr w:type="spellEnd"/>
      <w:r w:rsidRPr="00187926">
        <w:rPr>
          <w:lang w:val="es-ES"/>
        </w:rPr>
        <w:t xml:space="preserve"> (</w:t>
      </w:r>
      <w:proofErr w:type="spellStart"/>
      <w:r w:rsidRPr="00187926">
        <w:rPr>
          <w:lang w:val="es-ES"/>
        </w:rPr>
        <w:t>with</w:t>
      </w:r>
      <w:proofErr w:type="spellEnd"/>
      <w:r w:rsidRPr="00187926">
        <w:rPr>
          <w:lang w:val="es-ES"/>
        </w:rPr>
        <w:t xml:space="preserve"> </w:t>
      </w:r>
      <w:proofErr w:type="spellStart"/>
      <w:r w:rsidRPr="00187926">
        <w:rPr>
          <w:lang w:val="es-ES"/>
        </w:rPr>
        <w:t>protanopia</w:t>
      </w:r>
      <w:proofErr w:type="spellEnd"/>
      <w:r w:rsidRPr="00187926">
        <w:rPr>
          <w:lang w:val="es-ES"/>
        </w:rPr>
        <w:t xml:space="preserve">, </w:t>
      </w:r>
      <w:proofErr w:type="spellStart"/>
      <w:r w:rsidRPr="00187926">
        <w:rPr>
          <w:lang w:val="es-ES"/>
        </w:rPr>
        <w:t>deuteranopia</w:t>
      </w:r>
      <w:proofErr w:type="spellEnd"/>
      <w:r w:rsidRPr="00187926">
        <w:rPr>
          <w:lang w:val="es-ES"/>
        </w:rPr>
        <w:t xml:space="preserve">, </w:t>
      </w:r>
      <w:proofErr w:type="spellStart"/>
      <w:r w:rsidRPr="00187926">
        <w:rPr>
          <w:lang w:val="es-ES"/>
        </w:rPr>
        <w:t>tritanopia</w:t>
      </w:r>
      <w:proofErr w:type="spellEnd"/>
      <w:r w:rsidRPr="00187926">
        <w:rPr>
          <w:lang w:val="es-ES"/>
        </w:rPr>
        <w:t xml:space="preserve"> etc.)</w:t>
      </w:r>
    </w:p>
    <w:p w14:paraId="526BA62E" w14:textId="77777777" w:rsidR="00161881" w:rsidRDefault="00161881" w:rsidP="00161881">
      <w:pPr>
        <w:pStyle w:val="Bulletlist"/>
      </w:pPr>
      <w:r>
        <w:t>Low-vision users</w:t>
      </w:r>
    </w:p>
    <w:p w14:paraId="06D30729" w14:textId="77777777" w:rsidR="00161881" w:rsidRDefault="00161881" w:rsidP="00161881"/>
    <w:p w14:paraId="68C65834" w14:textId="77777777" w:rsidR="00161881" w:rsidRDefault="00161881" w:rsidP="00161881">
      <w:pPr>
        <w:pStyle w:val="Heading4"/>
      </w:pPr>
      <w:r>
        <w:t>How to test for Accessibility?</w:t>
      </w:r>
    </w:p>
    <w:p w14:paraId="1C32B875" w14:textId="77777777" w:rsidR="00161881" w:rsidRDefault="00161881" w:rsidP="00161881">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To check the color contrast for text, perform the following steps: </w:t>
      </w:r>
      <w:r>
        <w:rPr>
          <w:rStyle w:val="eop"/>
          <w:rFonts w:ascii="Calibri" w:hAnsi="Calibri" w:cs="Calibri"/>
          <w:sz w:val="22"/>
          <w:szCs w:val="22"/>
        </w:rPr>
        <w:t> </w:t>
      </w:r>
    </w:p>
    <w:p w14:paraId="60DB13C1" w14:textId="77777777" w:rsidR="00161881" w:rsidRDefault="00161881" w:rsidP="00161881">
      <w:pPr>
        <w:pStyle w:val="paragraph"/>
        <w:numPr>
          <w:ilvl w:val="0"/>
          <w:numId w:val="10"/>
        </w:numPr>
        <w:tabs>
          <w:tab w:val="clear" w:pos="720"/>
          <w:tab w:val="num" w:pos="-360"/>
        </w:tabs>
        <w:spacing w:before="0" w:beforeAutospacing="0" w:after="0" w:afterAutospacing="0"/>
        <w:ind w:left="0" w:firstLine="360"/>
        <w:textAlignment w:val="baseline"/>
        <w:rPr>
          <w:rFonts w:ascii="Calibri" w:hAnsi="Calibri" w:cs="Calibri"/>
          <w:sz w:val="22"/>
          <w:szCs w:val="22"/>
        </w:rPr>
      </w:pPr>
      <w:r>
        <w:rPr>
          <w:rStyle w:val="normaltextrun"/>
          <w:rFonts w:ascii="Calibri" w:hAnsi="Calibri" w:cs="Calibri"/>
          <w:sz w:val="22"/>
          <w:szCs w:val="22"/>
        </w:rPr>
        <w:t>Open Color Contrast </w:t>
      </w:r>
      <w:proofErr w:type="spellStart"/>
      <w:r>
        <w:rPr>
          <w:rStyle w:val="normaltextrun"/>
          <w:rFonts w:ascii="Calibri" w:hAnsi="Calibri" w:cs="Calibri"/>
          <w:sz w:val="22"/>
          <w:szCs w:val="22"/>
        </w:rPr>
        <w:t>Analyser</w:t>
      </w:r>
      <w:proofErr w:type="spellEnd"/>
      <w:r>
        <w:rPr>
          <w:rStyle w:val="normaltextrun"/>
          <w:rFonts w:ascii="Calibri" w:hAnsi="Calibri" w:cs="Calibri"/>
          <w:sz w:val="22"/>
          <w:szCs w:val="22"/>
        </w:rPr>
        <w:t> (CCA). </w:t>
      </w:r>
      <w:r>
        <w:rPr>
          <w:rStyle w:val="eop"/>
          <w:rFonts w:ascii="Calibri" w:hAnsi="Calibri" w:cs="Calibri"/>
          <w:sz w:val="22"/>
          <w:szCs w:val="22"/>
        </w:rPr>
        <w:t> </w:t>
      </w:r>
    </w:p>
    <w:p w14:paraId="4F91B63E" w14:textId="77777777" w:rsidR="00161881" w:rsidRDefault="00161881" w:rsidP="00161881">
      <w:pPr>
        <w:pStyle w:val="paragraph"/>
        <w:numPr>
          <w:ilvl w:val="0"/>
          <w:numId w:val="11"/>
        </w:numPr>
        <w:tabs>
          <w:tab w:val="clear" w:pos="720"/>
          <w:tab w:val="num" w:pos="-360"/>
        </w:tabs>
        <w:spacing w:before="0" w:beforeAutospacing="0" w:after="0" w:afterAutospacing="0"/>
        <w:ind w:left="0" w:firstLine="360"/>
        <w:textAlignment w:val="baseline"/>
        <w:rPr>
          <w:rFonts w:ascii="Calibri" w:hAnsi="Calibri" w:cs="Calibri"/>
          <w:sz w:val="22"/>
          <w:szCs w:val="22"/>
        </w:rPr>
      </w:pPr>
      <w:r>
        <w:rPr>
          <w:rStyle w:val="normaltextrun"/>
          <w:rFonts w:ascii="Calibri" w:hAnsi="Calibri" w:cs="Calibri"/>
          <w:sz w:val="22"/>
          <w:szCs w:val="22"/>
        </w:rPr>
        <w:t>Open the page for which color contrast of text needs to be checked. </w:t>
      </w:r>
      <w:r>
        <w:rPr>
          <w:rStyle w:val="eop"/>
          <w:rFonts w:ascii="Calibri" w:hAnsi="Calibri" w:cs="Calibri"/>
          <w:sz w:val="22"/>
          <w:szCs w:val="22"/>
        </w:rPr>
        <w:t> </w:t>
      </w:r>
    </w:p>
    <w:p w14:paraId="24094E47" w14:textId="77777777" w:rsidR="00161881" w:rsidRDefault="00161881" w:rsidP="00D24D62">
      <w:pPr>
        <w:pStyle w:val="Numberlist"/>
        <w:numPr>
          <w:ilvl w:val="0"/>
          <w:numId w:val="11"/>
        </w:numPr>
      </w:pPr>
      <w:r>
        <w:rPr>
          <w:rStyle w:val="normaltextrun"/>
          <w:rFonts w:ascii="Calibri" w:hAnsi="Calibri" w:cs="Calibri"/>
          <w:szCs w:val="22"/>
        </w:rPr>
        <w:t>Using the eye dropper tool, pick the hex code of the text’s foreground color as well as the hex code of the background color. </w:t>
      </w:r>
      <w:r>
        <w:rPr>
          <w:rStyle w:val="eop"/>
          <w:rFonts w:ascii="Calibri" w:hAnsi="Calibri" w:cs="Calibri"/>
          <w:szCs w:val="22"/>
        </w:rPr>
        <w:t> </w:t>
      </w:r>
    </w:p>
    <w:p w14:paraId="140CC6E6" w14:textId="77777777" w:rsidR="00161881" w:rsidRDefault="00161881" w:rsidP="00D24D62">
      <w:pPr>
        <w:pStyle w:val="Numberlist"/>
        <w:numPr>
          <w:ilvl w:val="0"/>
          <w:numId w:val="11"/>
        </w:numPr>
      </w:pPr>
      <w:r>
        <w:rPr>
          <w:rStyle w:val="normaltextrun"/>
          <w:rFonts w:ascii="Calibri" w:hAnsi="Calibri" w:cs="Calibri"/>
          <w:szCs w:val="22"/>
        </w:rPr>
        <w:t>Add the foreground text and background color hex codes in the respective text fields available in CCA. </w:t>
      </w:r>
      <w:r>
        <w:rPr>
          <w:rStyle w:val="eop"/>
          <w:rFonts w:ascii="Calibri" w:hAnsi="Calibri" w:cs="Calibri"/>
          <w:szCs w:val="22"/>
        </w:rPr>
        <w:t> </w:t>
      </w:r>
    </w:p>
    <w:p w14:paraId="49371582" w14:textId="77777777" w:rsidR="00161881" w:rsidRDefault="00161881" w:rsidP="00D24D62">
      <w:pPr>
        <w:pStyle w:val="Numberlist"/>
        <w:numPr>
          <w:ilvl w:val="0"/>
          <w:numId w:val="11"/>
        </w:numPr>
      </w:pPr>
      <w:r>
        <w:rPr>
          <w:rStyle w:val="normaltextrun"/>
          <w:rFonts w:ascii="Calibri" w:hAnsi="Calibri" w:cs="Calibri"/>
          <w:szCs w:val="22"/>
        </w:rPr>
        <w:t xml:space="preserve">Color contrast ratio along with its </w:t>
      </w:r>
      <w:r>
        <w:t>conformance</w:t>
      </w:r>
      <w:r>
        <w:rPr>
          <w:rStyle w:val="normaltextrun"/>
          <w:rFonts w:ascii="Calibri" w:hAnsi="Calibri" w:cs="Calibri"/>
          <w:szCs w:val="22"/>
        </w:rPr>
        <w:t xml:space="preserve"> result will be displayed. </w:t>
      </w:r>
      <w:r>
        <w:t>Conformance</w:t>
      </w:r>
      <w:r>
        <w:rPr>
          <w:rStyle w:val="normaltextrun"/>
          <w:rFonts w:ascii="Calibri" w:hAnsi="Calibri" w:cs="Calibri"/>
          <w:szCs w:val="22"/>
        </w:rPr>
        <w:t xml:space="preserve"> will be displayed for: </w:t>
      </w:r>
      <w:r>
        <w:rPr>
          <w:rStyle w:val="eop"/>
          <w:rFonts w:ascii="Calibri" w:hAnsi="Calibri" w:cs="Calibri"/>
          <w:szCs w:val="22"/>
        </w:rPr>
        <w:t> </w:t>
      </w:r>
    </w:p>
    <w:p w14:paraId="6140FFA8" w14:textId="77777777" w:rsidR="00161881" w:rsidRDefault="00161881" w:rsidP="00276102">
      <w:pPr>
        <w:pStyle w:val="paragraph"/>
        <w:numPr>
          <w:ilvl w:val="0"/>
          <w:numId w:val="12"/>
        </w:numPr>
        <w:tabs>
          <w:tab w:val="clear" w:pos="720"/>
          <w:tab w:val="num" w:pos="-360"/>
        </w:tabs>
        <w:spacing w:before="0" w:beforeAutospacing="0" w:after="0" w:afterAutospacing="0"/>
        <w:ind w:firstLine="360"/>
        <w:textAlignment w:val="baseline"/>
        <w:rPr>
          <w:rFonts w:ascii="Calibri" w:hAnsi="Calibri" w:cs="Calibri"/>
          <w:sz w:val="22"/>
          <w:szCs w:val="22"/>
        </w:rPr>
      </w:pPr>
      <w:r>
        <w:rPr>
          <w:rStyle w:val="normaltextrun"/>
          <w:rFonts w:ascii="Calibri" w:hAnsi="Calibri" w:cs="Calibri"/>
          <w:sz w:val="22"/>
          <w:szCs w:val="22"/>
        </w:rPr>
        <w:t>Standard text size and large text size </w:t>
      </w:r>
      <w:r>
        <w:rPr>
          <w:rStyle w:val="eop"/>
          <w:rFonts w:ascii="Calibri" w:hAnsi="Calibri" w:cs="Calibri"/>
          <w:sz w:val="22"/>
          <w:szCs w:val="22"/>
        </w:rPr>
        <w:t> </w:t>
      </w:r>
    </w:p>
    <w:p w14:paraId="159CAB4C" w14:textId="77777777" w:rsidR="00161881" w:rsidRDefault="00161881" w:rsidP="00276102">
      <w:pPr>
        <w:pStyle w:val="paragraph"/>
        <w:numPr>
          <w:ilvl w:val="0"/>
          <w:numId w:val="12"/>
        </w:numPr>
        <w:tabs>
          <w:tab w:val="clear" w:pos="720"/>
          <w:tab w:val="num" w:pos="-360"/>
        </w:tabs>
        <w:spacing w:before="0" w:beforeAutospacing="0" w:after="0" w:afterAutospacing="0"/>
        <w:ind w:firstLine="360"/>
        <w:textAlignment w:val="baseline"/>
        <w:rPr>
          <w:rFonts w:ascii="Calibri" w:hAnsi="Calibri" w:cs="Calibri"/>
          <w:sz w:val="22"/>
          <w:szCs w:val="22"/>
        </w:rPr>
      </w:pPr>
      <w:r>
        <w:rPr>
          <w:rStyle w:val="normaltextrun"/>
          <w:rFonts w:ascii="Calibri" w:hAnsi="Calibri" w:cs="Calibri"/>
          <w:sz w:val="22"/>
          <w:szCs w:val="22"/>
        </w:rPr>
        <w:t>Results are displayed for Level AA as well as Level AAA. </w:t>
      </w:r>
      <w:r>
        <w:rPr>
          <w:rStyle w:val="eop"/>
          <w:rFonts w:ascii="Calibri" w:hAnsi="Calibri" w:cs="Calibri"/>
          <w:sz w:val="22"/>
          <w:szCs w:val="22"/>
        </w:rPr>
        <w:t> </w:t>
      </w:r>
    </w:p>
    <w:p w14:paraId="36643F3A" w14:textId="77777777" w:rsidR="00161881" w:rsidRDefault="00161881" w:rsidP="00276102">
      <w:pPr>
        <w:pStyle w:val="paragraph"/>
        <w:numPr>
          <w:ilvl w:val="0"/>
          <w:numId w:val="90"/>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Text or images of text that are part of an inactive user interface component, that are pure decoration, that is not visible to anyone, or that are part of a picture that contains significant other visual content, have no contrast requirement. </w:t>
      </w:r>
      <w:r>
        <w:rPr>
          <w:rStyle w:val="eop"/>
          <w:rFonts w:ascii="Calibri" w:hAnsi="Calibri" w:cs="Calibri"/>
          <w:sz w:val="22"/>
          <w:szCs w:val="22"/>
        </w:rPr>
        <w:t> </w:t>
      </w:r>
    </w:p>
    <w:p w14:paraId="3EDA6BE3" w14:textId="77777777" w:rsidR="00161881" w:rsidRDefault="00161881" w:rsidP="00276102">
      <w:pPr>
        <w:pStyle w:val="paragraph"/>
        <w:numPr>
          <w:ilvl w:val="0"/>
          <w:numId w:val="90"/>
        </w:numPr>
        <w:spacing w:before="0" w:beforeAutospacing="0" w:after="0" w:afterAutospacing="0"/>
        <w:textAlignment w:val="baseline"/>
        <w:rPr>
          <w:rFonts w:ascii="Calibri" w:hAnsi="Calibri" w:cs="Calibri"/>
          <w:sz w:val="22"/>
          <w:szCs w:val="22"/>
        </w:rPr>
      </w:pPr>
      <w:r w:rsidRPr="00ED028F">
        <w:rPr>
          <w:rStyle w:val="normaltextrun"/>
          <w:rFonts w:ascii="Calibri" w:hAnsi="Calibri" w:cs="Calibri"/>
          <w:sz w:val="22"/>
          <w:szCs w:val="22"/>
        </w:rPr>
        <w:t>Text that is part of a logo or brand name has no contrast requirement.</w:t>
      </w:r>
      <w:r w:rsidRPr="00ED028F">
        <w:rPr>
          <w:rStyle w:val="eop"/>
          <w:rFonts w:ascii="Calibri" w:hAnsi="Calibri" w:cs="Calibri"/>
          <w:sz w:val="22"/>
          <w:szCs w:val="22"/>
        </w:rPr>
        <w:t> </w:t>
      </w:r>
    </w:p>
    <w:p w14:paraId="5C69B8CF" w14:textId="77777777" w:rsidR="00161881" w:rsidRPr="00ED028F" w:rsidRDefault="00161881" w:rsidP="00276102">
      <w:pPr>
        <w:pStyle w:val="paragraph"/>
        <w:numPr>
          <w:ilvl w:val="0"/>
          <w:numId w:val="90"/>
        </w:numPr>
        <w:spacing w:before="0" w:beforeAutospacing="0" w:after="0" w:afterAutospacing="0"/>
        <w:textAlignment w:val="baseline"/>
        <w:rPr>
          <w:rFonts w:ascii="Calibri" w:hAnsi="Calibri" w:cs="Calibri"/>
          <w:sz w:val="22"/>
          <w:szCs w:val="22"/>
        </w:rPr>
      </w:pPr>
      <w:r w:rsidRPr="00ED028F">
        <w:rPr>
          <w:rStyle w:val="normaltextrun"/>
          <w:rFonts w:ascii="Calibri" w:hAnsi="Calibri" w:cs="Calibri"/>
          <w:sz w:val="22"/>
          <w:szCs w:val="22"/>
        </w:rPr>
        <w:t>If the color contrast ratio is less than 4.5:1 for standard text or less than 3:1 for large text, then it is an accessibility violation of WCAG 2.1 success criteria 1.4.3 at Level AA.</w:t>
      </w:r>
      <w:r w:rsidRPr="00ED028F">
        <w:rPr>
          <w:rStyle w:val="eop"/>
          <w:rFonts w:ascii="Calibri" w:hAnsi="Calibri" w:cs="Calibri"/>
          <w:sz w:val="22"/>
          <w:szCs w:val="22"/>
        </w:rPr>
        <w:t> </w:t>
      </w:r>
    </w:p>
    <w:p w14:paraId="264B7230" w14:textId="77777777" w:rsidR="00FB6756" w:rsidRDefault="00FB6756" w:rsidP="00FB6756">
      <w:pPr>
        <w:spacing w:after="0"/>
      </w:pPr>
    </w:p>
    <w:p w14:paraId="318F45A5" w14:textId="77777777" w:rsidR="00C90013" w:rsidRDefault="00C90013" w:rsidP="00C90013">
      <w:pPr>
        <w:pStyle w:val="Heading3"/>
        <w:rPr>
          <w:b/>
        </w:rPr>
      </w:pPr>
      <w:bookmarkStart w:id="53" w:name="_Toc57986865"/>
      <w:r>
        <w:rPr>
          <w:b/>
        </w:rPr>
        <w:t>Contrast for Non-Text Content</w:t>
      </w:r>
      <w:bookmarkEnd w:id="53"/>
      <w:r>
        <w:rPr>
          <w:b/>
        </w:rPr>
        <w:t xml:space="preserve"> </w:t>
      </w:r>
    </w:p>
    <w:p w14:paraId="0DDBABEF" w14:textId="77777777" w:rsidR="00084C9B" w:rsidRDefault="00084C9B" w:rsidP="00084C9B">
      <w:pPr>
        <w:pStyle w:val="paragraph"/>
        <w:spacing w:before="0" w:beforeAutospacing="0" w:after="0" w:afterAutospacing="0"/>
        <w:textAlignment w:val="baseline"/>
        <w:rPr>
          <w:rStyle w:val="eop"/>
          <w:rFonts w:eastAsia="Calibri" w:cs="Calibri"/>
          <w:sz w:val="22"/>
          <w:szCs w:val="22"/>
        </w:rPr>
      </w:pPr>
      <w:r>
        <w:rPr>
          <w:rStyle w:val="normaltextrun"/>
          <w:rFonts w:ascii="Calibri" w:hAnsi="Calibri" w:cs="Calibri"/>
          <w:sz w:val="22"/>
          <w:szCs w:val="22"/>
        </w:rPr>
        <w:t>Color contrast needs to be enough not only for textual content available in PDF documents but also for all the important non-textual content. The contrast between non-textual content with the adjacent color needs to be 3:1. </w:t>
      </w:r>
      <w:r>
        <w:rPr>
          <w:rStyle w:val="eop"/>
          <w:rFonts w:eastAsia="Calibri" w:cs="Calibri"/>
          <w:sz w:val="22"/>
          <w:szCs w:val="22"/>
        </w:rPr>
        <w:t> </w:t>
      </w:r>
    </w:p>
    <w:p w14:paraId="3F5FA5B3" w14:textId="77777777" w:rsidR="00084C9B" w:rsidRDefault="00084C9B" w:rsidP="00084C9B">
      <w:pPr>
        <w:pStyle w:val="paragraph"/>
        <w:spacing w:before="0" w:beforeAutospacing="0" w:after="0" w:afterAutospacing="0"/>
        <w:textAlignment w:val="baseline"/>
        <w:rPr>
          <w:rFonts w:ascii="Segoe UI" w:hAnsi="Segoe UI" w:cs="Segoe UI"/>
          <w:sz w:val="18"/>
          <w:szCs w:val="18"/>
        </w:rPr>
      </w:pPr>
    </w:p>
    <w:p w14:paraId="53648E81" w14:textId="77777777" w:rsidR="00084C9B" w:rsidRDefault="00084C9B" w:rsidP="00084C9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Non-text contrast requirements were introduced in WCAG 2.1 and is applicable to:</w:t>
      </w:r>
      <w:r>
        <w:rPr>
          <w:rStyle w:val="eop"/>
          <w:rFonts w:eastAsia="Calibri" w:cs="Calibri"/>
          <w:sz w:val="22"/>
          <w:szCs w:val="22"/>
        </w:rPr>
        <w:t> </w:t>
      </w:r>
    </w:p>
    <w:p w14:paraId="53BBD9D5" w14:textId="77777777" w:rsidR="00084C9B" w:rsidRPr="00D249B8" w:rsidRDefault="00084C9B" w:rsidP="00084C9B">
      <w:pPr>
        <w:pStyle w:val="Bulletlist"/>
        <w:spacing w:line="259" w:lineRule="auto"/>
      </w:pPr>
      <w:r>
        <w:rPr>
          <w:rStyle w:val="normaltextrun"/>
          <w:rFonts w:ascii="Calibri" w:hAnsi="Calibri" w:cs="Calibri"/>
        </w:rPr>
        <w:t>User interface controls in different states, such as focus, active, hover, etc. This applies to different user interface components, such as links, form controls, buttons, etc. For example, if the background color of a link changes on focus then the contrast between the link's background color with the text font as well as the page's background color should be at least 3:1. Non-text contrast requirements are not applicable if the user interfaces components in an inactive state. Similarly, non-text contrast requirements do not apply to visual borders that are added by the user agent when a link or any other interactive element receives focus.</w:t>
      </w:r>
      <w:r>
        <w:rPr>
          <w:rStyle w:val="eop"/>
          <w:rFonts w:eastAsia="Calibri" w:cs="Calibri"/>
        </w:rPr>
        <w:t> </w:t>
      </w:r>
    </w:p>
    <w:p w14:paraId="68A09A97" w14:textId="77777777" w:rsidR="00084C9B" w:rsidRDefault="00084C9B" w:rsidP="00084C9B">
      <w:pPr>
        <w:pStyle w:val="Bulletlist"/>
        <w:spacing w:line="259" w:lineRule="auto"/>
      </w:pPr>
      <w:r>
        <w:rPr>
          <w:rStyle w:val="normaltextrun"/>
          <w:rFonts w:ascii="Calibri" w:hAnsi="Calibri" w:cs="Calibri"/>
        </w:rPr>
        <w:t xml:space="preserve">Graphical objects that convey important information, such as graphs, diagrams, key icons, etc.  Non-text contrast requirements are applicable to images that convey important information and different components need to have minimum contrast of 3:1, such as lines of a line graph, labels of a bar graph, key icons, numerical and textual data of complex diagrams, etc. However, if changing the contrast will result in an incorrect interpretation of information, </w:t>
      </w:r>
      <w:proofErr w:type="gramStart"/>
      <w:r>
        <w:rPr>
          <w:rStyle w:val="normaltextrun"/>
          <w:rFonts w:ascii="Calibri" w:hAnsi="Calibri" w:cs="Calibri"/>
        </w:rPr>
        <w:t>i.e.</w:t>
      </w:r>
      <w:proofErr w:type="gramEnd"/>
      <w:r>
        <w:rPr>
          <w:rStyle w:val="normaltextrun"/>
          <w:rFonts w:ascii="Calibri" w:hAnsi="Calibri" w:cs="Calibri"/>
        </w:rPr>
        <w:t xml:space="preserve"> changes the meaning of the subject then those graphics do not need to adhere to the above-mentioned contrast requirements. For example, in the case of science experiments, if by changing the contrast will result in changing the meaning of the topic being explained, then such graphics do not need to adhere to the above-mentioned contrast requirements. </w:t>
      </w:r>
      <w:r>
        <w:rPr>
          <w:rStyle w:val="eop"/>
          <w:rFonts w:eastAsia="Calibri" w:cs="Calibri"/>
        </w:rPr>
        <w:t> </w:t>
      </w:r>
    </w:p>
    <w:p w14:paraId="7457875E" w14:textId="77777777" w:rsidR="00084C9B" w:rsidRDefault="00084C9B" w:rsidP="00084C9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 above requirements were introduced to ensure that low vision users can access all the important information conveyed using non-text content.</w:t>
      </w:r>
      <w:r>
        <w:rPr>
          <w:rStyle w:val="eop"/>
          <w:rFonts w:eastAsia="Calibri" w:cs="Calibri"/>
          <w:sz w:val="22"/>
          <w:szCs w:val="22"/>
        </w:rPr>
        <w:t> </w:t>
      </w:r>
    </w:p>
    <w:p w14:paraId="649D9EA2" w14:textId="77777777" w:rsidR="00084C9B" w:rsidRPr="00084C9B" w:rsidRDefault="00084C9B" w:rsidP="00084C9B"/>
    <w:p w14:paraId="01288197" w14:textId="792084FE" w:rsidR="00ED028F" w:rsidRPr="00ED028F" w:rsidRDefault="000A4ECE" w:rsidP="00ED028F">
      <w:r w:rsidRPr="007C7931">
        <w:rPr>
          <w:noProof/>
        </w:rPr>
        <w:drawing>
          <wp:inline distT="0" distB="0" distL="0" distR="0" wp14:anchorId="347A7D3D" wp14:editId="6F9B02C0">
            <wp:extent cx="807886" cy="327445"/>
            <wp:effectExtent l="19050" t="19050" r="11430" b="15875"/>
            <wp:docPr id="494" name="Picture 49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076F8" w14:paraId="0AE2D004"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17CB9719" w14:textId="7777777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78706515" w14:textId="77777777" w:rsidR="00A076F8" w:rsidRDefault="00A076F8" w:rsidP="0021751A">
            <w:pPr>
              <w:pStyle w:val="Level"/>
              <w:ind w:left="15"/>
            </w:pPr>
            <w:r>
              <w:t>WCAG Conformance Level</w:t>
            </w:r>
          </w:p>
        </w:tc>
      </w:tr>
      <w:tr w:rsidR="00A076F8" w14:paraId="25E0534F"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3A52E6D2" w14:textId="152148C3" w:rsidR="00A076F8" w:rsidRPr="00ED028F" w:rsidRDefault="00ED028F" w:rsidP="0021751A">
            <w:pPr>
              <w:pStyle w:val="Strong1"/>
            </w:pPr>
            <w:r w:rsidRPr="00ED028F">
              <w:rPr>
                <w:rStyle w:val="normaltextrun"/>
                <w:rFonts w:ascii="Calibri" w:hAnsi="Calibri" w:cs="Calibri"/>
                <w:color w:val="000000"/>
                <w:shd w:val="clear" w:color="auto" w:fill="FFFFFF"/>
              </w:rPr>
              <w:t>1.4.11 Non-text Contrast</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196DD710" w14:textId="01B0814E" w:rsidR="00A076F8" w:rsidRDefault="00ED028F" w:rsidP="0021751A">
            <w:pPr>
              <w:pStyle w:val="Strong1"/>
            </w:pPr>
            <w:r>
              <w:t>AA</w:t>
            </w:r>
          </w:p>
        </w:tc>
      </w:tr>
    </w:tbl>
    <w:p w14:paraId="29E8D704" w14:textId="77777777" w:rsidR="00706F7B" w:rsidRPr="00706F7B" w:rsidRDefault="00A076F8" w:rsidP="00706F7B">
      <w:pPr>
        <w:pStyle w:val="Heading4"/>
      </w:pPr>
      <w:r w:rsidRPr="005E549F">
        <w:t>How to implement</w:t>
      </w:r>
      <w:r>
        <w:t>?</w:t>
      </w:r>
    </w:p>
    <w:p w14:paraId="007E6BAA" w14:textId="77777777" w:rsidR="00346280" w:rsidRDefault="00346280" w:rsidP="00F46E77">
      <w:pPr>
        <w:rPr>
          <w:lang w:eastAsia="en-IN"/>
        </w:rPr>
      </w:pPr>
      <w:r w:rsidRPr="008C6F37">
        <w:rPr>
          <w:lang w:eastAsia="en-IN"/>
        </w:rPr>
        <w:t>This section lists the techniques that need to be implemented to ensure sufficient contrast for non-text content in different scenarios.</w:t>
      </w:r>
    </w:p>
    <w:p w14:paraId="0CF4FD1A" w14:textId="34E569E1" w:rsidR="00346280" w:rsidRPr="008C6F37" w:rsidRDefault="00346280" w:rsidP="00346280">
      <w:pPr>
        <w:pStyle w:val="Bulleted"/>
        <w:rPr>
          <w:rFonts w:ascii="Segoe UI" w:hAnsi="Segoe UI" w:cs="Segoe UI"/>
          <w:sz w:val="18"/>
          <w:szCs w:val="18"/>
          <w:lang w:eastAsia="en-IN"/>
        </w:rPr>
      </w:pPr>
      <w:r w:rsidRPr="008C6F37">
        <w:rPr>
          <w:lang w:eastAsia="en-IN"/>
        </w:rPr>
        <w:t xml:space="preserve">Check the contrast ratio </w:t>
      </w:r>
      <w:r>
        <w:rPr>
          <w:lang w:eastAsia="en-IN"/>
        </w:rPr>
        <w:t>of the graphical object and its surrounding</w:t>
      </w:r>
      <w:r w:rsidRPr="008C6F37">
        <w:rPr>
          <w:lang w:eastAsia="en-IN"/>
        </w:rPr>
        <w:t xml:space="preserve"> using color contrast testing tools before using them </w:t>
      </w:r>
      <w:r>
        <w:rPr>
          <w:lang w:eastAsia="en-IN"/>
        </w:rPr>
        <w:t>in a PDF file</w:t>
      </w:r>
      <w:r w:rsidRPr="008C6F37">
        <w:rPr>
          <w:lang w:eastAsia="en-IN"/>
        </w:rPr>
        <w:t>.</w:t>
      </w:r>
    </w:p>
    <w:p w14:paraId="2D9E8598" w14:textId="77777777" w:rsidR="00346280" w:rsidRDefault="00346280" w:rsidP="00346280">
      <w:pPr>
        <w:pStyle w:val="Bulleted"/>
        <w:rPr>
          <w:lang w:eastAsia="en-IN"/>
        </w:rPr>
      </w:pPr>
      <w:r w:rsidRPr="008C6F37">
        <w:rPr>
          <w:lang w:eastAsia="en-IN"/>
        </w:rPr>
        <w:t xml:space="preserve">Two colors are considered to have good visibility if the contrast ratio between the </w:t>
      </w:r>
      <w:r>
        <w:rPr>
          <w:lang w:eastAsia="en-IN"/>
        </w:rPr>
        <w:t>graphical object</w:t>
      </w:r>
      <w:r w:rsidRPr="008C6F37">
        <w:rPr>
          <w:lang w:eastAsia="en-IN"/>
        </w:rPr>
        <w:t xml:space="preserve"> and </w:t>
      </w:r>
      <w:r>
        <w:rPr>
          <w:lang w:eastAsia="en-IN"/>
        </w:rPr>
        <w:t>its surrounding</w:t>
      </w:r>
      <w:r w:rsidRPr="008C6F37">
        <w:rPr>
          <w:lang w:eastAsia="en-IN"/>
        </w:rPr>
        <w:t xml:space="preserve"> is enough. Darken either the </w:t>
      </w:r>
      <w:r>
        <w:rPr>
          <w:lang w:eastAsia="en-IN"/>
        </w:rPr>
        <w:t>graphical object</w:t>
      </w:r>
      <w:r w:rsidRPr="008C6F37">
        <w:rPr>
          <w:lang w:eastAsia="en-IN"/>
        </w:rPr>
        <w:t xml:space="preserve"> or the background color to ensure that it passes the contrast requirement outlined by WCAG 2.1. </w:t>
      </w:r>
    </w:p>
    <w:p w14:paraId="7FD07C90" w14:textId="59505E51" w:rsidR="004F0851" w:rsidRDefault="004F0851" w:rsidP="004F0851">
      <w:pPr>
        <w:pStyle w:val="Heading4"/>
      </w:pPr>
      <w:r>
        <w:t>Practices to Apply &amp; Avoid</w:t>
      </w:r>
    </w:p>
    <w:p w14:paraId="25B52134" w14:textId="77777777" w:rsidR="00E01BF2" w:rsidRDefault="00E01BF2" w:rsidP="00AB041B">
      <w:pPr>
        <w:pStyle w:val="Dont"/>
      </w:pPr>
      <w:r>
        <w:t xml:space="preserve">Color contrast </w:t>
      </w:r>
      <w:r w:rsidR="00E97E66">
        <w:t>for non-text content</w:t>
      </w:r>
      <w:r>
        <w:t xml:space="preserve"> should not be </w:t>
      </w:r>
      <w:r w:rsidR="00E97E66">
        <w:t>less than 3:1.</w:t>
      </w:r>
      <w:r>
        <w:t xml:space="preserve"> </w:t>
      </w:r>
    </w:p>
    <w:p w14:paraId="30C79E95" w14:textId="77777777" w:rsidR="00E01BF2" w:rsidRDefault="00E01BF2" w:rsidP="00E01BF2">
      <w:pPr>
        <w:rPr>
          <w:noProof/>
        </w:rPr>
      </w:pPr>
      <w:r>
        <w:t xml:space="preserve">For example, in the </w:t>
      </w:r>
      <w:r w:rsidRPr="00130DC6">
        <w:t>2020-Chief-Executives-strategic-overview</w:t>
      </w:r>
      <w:r>
        <w:t xml:space="preserve">.pdf, color contrast fails for the </w:t>
      </w:r>
      <w:r w:rsidR="00E97E66">
        <w:t>progress bar</w:t>
      </w:r>
      <w:r>
        <w:t xml:space="preserve"> and is 1.3:1.</w:t>
      </w:r>
      <w:r>
        <w:rPr>
          <w:noProof/>
        </w:rPr>
        <w:t xml:space="preserve">   </w:t>
      </w:r>
    </w:p>
    <w:p w14:paraId="1F7AC2C7" w14:textId="77777777" w:rsidR="00E01BF2" w:rsidRDefault="00E01BF2" w:rsidP="00E01BF2"/>
    <w:p w14:paraId="7B3F1C25" w14:textId="09E41976" w:rsidR="00E01BF2" w:rsidRDefault="00E01BF2" w:rsidP="00E01BF2">
      <w:pPr>
        <w:jc w:val="center"/>
      </w:pPr>
      <w:r>
        <w:rPr>
          <w:noProof/>
        </w:rPr>
        <w:drawing>
          <wp:inline distT="0" distB="0" distL="0" distR="0" wp14:anchorId="750A337A" wp14:editId="2D7D96FB">
            <wp:extent cx="4628489" cy="441960"/>
            <wp:effectExtent l="19050" t="19050" r="20320" b="15240"/>
            <wp:docPr id="11" name="Picture 7" descr="Insufficient color contrast for the progress bar.">
              <a:extLst xmlns:a="http://schemas.openxmlformats.org/drawingml/2006/main">
                <a:ext uri="{FF2B5EF4-FFF2-40B4-BE49-F238E27FC236}">
                  <a16:creationId xmlns:a16="http://schemas.microsoft.com/office/drawing/2014/main" id="{DA167F2C-F528-4C6E-AD9B-F1A02F189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Insufficient color contrast for the progress bar.">
                      <a:extLst>
                        <a:ext uri="{FF2B5EF4-FFF2-40B4-BE49-F238E27FC236}">
                          <a16:creationId xmlns:a16="http://schemas.microsoft.com/office/drawing/2014/main" id="{DA167F2C-F528-4C6E-AD9B-F1A02F189778}"/>
                        </a:ext>
                      </a:extLst>
                    </pic:cNvPr>
                    <pic:cNvPicPr>
                      <a:picLocks noChangeAspect="1"/>
                    </pic:cNvPicPr>
                  </pic:nvPicPr>
                  <pic:blipFill>
                    <a:blip r:embed="rId48"/>
                    <a:stretch>
                      <a:fillRect/>
                    </a:stretch>
                  </pic:blipFill>
                  <pic:spPr>
                    <a:xfrm>
                      <a:off x="0" y="0"/>
                      <a:ext cx="4640275" cy="443085"/>
                    </a:xfrm>
                    <a:prstGeom prst="rect">
                      <a:avLst/>
                    </a:prstGeom>
                    <a:ln>
                      <a:solidFill>
                        <a:schemeClr val="tx1"/>
                      </a:solidFill>
                    </a:ln>
                  </pic:spPr>
                </pic:pic>
              </a:graphicData>
            </a:graphic>
          </wp:inline>
        </w:drawing>
      </w:r>
    </w:p>
    <w:p w14:paraId="0EB16CB5" w14:textId="69BC992E" w:rsidR="00E01BF2" w:rsidRDefault="00E01BF2" w:rsidP="00E01BF2">
      <w:pPr>
        <w:jc w:val="center"/>
      </w:pPr>
      <w:r>
        <w:rPr>
          <w:noProof/>
        </w:rPr>
        <w:drawing>
          <wp:inline distT="0" distB="0" distL="0" distR="0" wp14:anchorId="034D58A6" wp14:editId="7E5A7871">
            <wp:extent cx="1798528" cy="1691639"/>
            <wp:effectExtent l="19050" t="19050" r="11430" b="23495"/>
            <wp:docPr id="12" name="Picture 6" descr="Color contrast analyser (CCA) showing contrast ratio of 1.3:1 for the non-text element.">
              <a:extLst xmlns:a="http://schemas.openxmlformats.org/drawingml/2006/main">
                <a:ext uri="{FF2B5EF4-FFF2-40B4-BE49-F238E27FC236}">
                  <a16:creationId xmlns:a16="http://schemas.microsoft.com/office/drawing/2014/main" id="{764FE4FD-9169-4079-8264-FE4C643379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olor contrast analyser (CCA) showing contrast ratio of 1.3:1 for the non-text element.">
                      <a:extLst>
                        <a:ext uri="{FF2B5EF4-FFF2-40B4-BE49-F238E27FC236}">
                          <a16:creationId xmlns:a16="http://schemas.microsoft.com/office/drawing/2014/main" id="{764FE4FD-9169-4079-8264-FE4C643379B8}"/>
                        </a:ext>
                      </a:extLst>
                    </pic:cNvPr>
                    <pic:cNvPicPr>
                      <a:picLocks noChangeAspect="1"/>
                    </pic:cNvPicPr>
                  </pic:nvPicPr>
                  <pic:blipFill>
                    <a:blip r:embed="rId49"/>
                    <a:stretch>
                      <a:fillRect/>
                    </a:stretch>
                  </pic:blipFill>
                  <pic:spPr>
                    <a:xfrm>
                      <a:off x="0" y="0"/>
                      <a:ext cx="1798528" cy="1691639"/>
                    </a:xfrm>
                    <a:prstGeom prst="rect">
                      <a:avLst/>
                    </a:prstGeom>
                    <a:ln>
                      <a:solidFill>
                        <a:schemeClr val="tx1"/>
                      </a:solidFill>
                    </a:ln>
                  </pic:spPr>
                </pic:pic>
              </a:graphicData>
            </a:graphic>
          </wp:inline>
        </w:drawing>
      </w:r>
    </w:p>
    <w:p w14:paraId="5698A4F5" w14:textId="249F5060" w:rsidR="00141749" w:rsidRPr="00141749" w:rsidRDefault="00B26696" w:rsidP="00141749">
      <w:pPr>
        <w:pStyle w:val="Do"/>
        <w:rPr>
          <w:szCs w:val="20"/>
        </w:rPr>
      </w:pPr>
      <w:r w:rsidRPr="00D10D09">
        <w:rPr>
          <w:szCs w:val="20"/>
        </w:rPr>
        <w:t>Ensure color contrast is above 3:1 for all non</w:t>
      </w:r>
      <w:r w:rsidR="00FE6B58">
        <w:rPr>
          <w:szCs w:val="20"/>
        </w:rPr>
        <w:t>-</w:t>
      </w:r>
      <w:r w:rsidRPr="00D10D09">
        <w:rPr>
          <w:szCs w:val="20"/>
        </w:rPr>
        <w:t xml:space="preserve">text </w:t>
      </w:r>
      <w:r w:rsidR="00DB68A0" w:rsidRPr="00D10D09">
        <w:rPr>
          <w:szCs w:val="20"/>
        </w:rPr>
        <w:t xml:space="preserve">elements. </w:t>
      </w:r>
    </w:p>
    <w:p w14:paraId="6470C5C8" w14:textId="77777777" w:rsidR="00D35EDE" w:rsidRDefault="00D35EDE" w:rsidP="00D35EDE">
      <w:pPr>
        <w:pStyle w:val="Do"/>
        <w:numPr>
          <w:ilvl w:val="0"/>
          <w:numId w:val="0"/>
        </w:numPr>
        <w:rPr>
          <w:szCs w:val="20"/>
        </w:rPr>
      </w:pPr>
    </w:p>
    <w:p w14:paraId="34C2E475" w14:textId="77777777" w:rsidR="00D35EDE" w:rsidRDefault="00D35EDE" w:rsidP="00D35EDE">
      <w:pPr>
        <w:rPr>
          <w:noProof/>
        </w:rPr>
      </w:pPr>
      <w:r>
        <w:t xml:space="preserve">For example, in the </w:t>
      </w:r>
      <w:r w:rsidRPr="00130DC6">
        <w:t>20</w:t>
      </w:r>
      <w:r>
        <w:t>19</w:t>
      </w:r>
      <w:r w:rsidRPr="00130DC6">
        <w:t>-</w:t>
      </w:r>
      <w:r>
        <w:t>ar.pdf, a graph indicating revenue and underlying revenue in 2019 with sufficient color contrast for North American Courseware of 13.3:1 and International of 7.0:1 is found.</w:t>
      </w:r>
      <w:r>
        <w:rPr>
          <w:noProof/>
        </w:rPr>
        <w:t xml:space="preserve">   </w:t>
      </w:r>
    </w:p>
    <w:p w14:paraId="6BA76C92" w14:textId="10FCFB01" w:rsidR="0046139A" w:rsidRPr="008876B2" w:rsidRDefault="0046139A" w:rsidP="0046139A">
      <w:pPr>
        <w:jc w:val="center"/>
        <w:rPr>
          <w:szCs w:val="20"/>
        </w:rPr>
      </w:pPr>
      <w:r>
        <w:rPr>
          <w:noProof/>
        </w:rPr>
        <w:drawing>
          <wp:inline distT="0" distB="0" distL="0" distR="0" wp14:anchorId="54360072" wp14:editId="36BC0043">
            <wp:extent cx="2114286" cy="4876190"/>
            <wp:effectExtent l="19050" t="19050" r="19685" b="19685"/>
            <wp:docPr id="448" name="Picture 448" descr="Graph indicating revenue and underlying revenue in 2019 with sufficient color contrast for North American Courseware of 13.3:1 and International of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 indicating revenue and underlying revenue in 2019 with sufficient color contrast for North American Courseware of 13.3:1 and International of 7.0:1."/>
                    <pic:cNvPicPr/>
                  </pic:nvPicPr>
                  <pic:blipFill>
                    <a:blip r:embed="rId50"/>
                    <a:stretch>
                      <a:fillRect/>
                    </a:stretch>
                  </pic:blipFill>
                  <pic:spPr>
                    <a:xfrm>
                      <a:off x="0" y="0"/>
                      <a:ext cx="2114286" cy="4876190"/>
                    </a:xfrm>
                    <a:prstGeom prst="rect">
                      <a:avLst/>
                    </a:prstGeom>
                    <a:ln w="9525">
                      <a:solidFill>
                        <a:schemeClr val="tx1"/>
                      </a:solidFill>
                    </a:ln>
                  </pic:spPr>
                </pic:pic>
              </a:graphicData>
            </a:graphic>
          </wp:inline>
        </w:drawing>
      </w:r>
    </w:p>
    <w:p w14:paraId="0255E871" w14:textId="77777777" w:rsidR="00D35EDE" w:rsidRPr="00D10D09" w:rsidRDefault="00D35EDE" w:rsidP="00D35EDE">
      <w:pPr>
        <w:pStyle w:val="Do"/>
        <w:numPr>
          <w:ilvl w:val="0"/>
          <w:numId w:val="0"/>
        </w:numPr>
        <w:rPr>
          <w:szCs w:val="20"/>
        </w:rPr>
      </w:pPr>
    </w:p>
    <w:p w14:paraId="35B7443B" w14:textId="6B5D509F" w:rsidR="00D93018" w:rsidRDefault="00D93018" w:rsidP="00D93018">
      <w:pPr>
        <w:pStyle w:val="Apply"/>
        <w:numPr>
          <w:ilvl w:val="0"/>
          <w:numId w:val="0"/>
        </w:numPr>
        <w:ind w:left="360"/>
        <w:jc w:val="center"/>
      </w:pPr>
    </w:p>
    <w:p w14:paraId="6AC7F3A3" w14:textId="77777777" w:rsidR="00ED028F" w:rsidRPr="00ED028F" w:rsidRDefault="00ED028F" w:rsidP="00ED028F">
      <w:pPr>
        <w:spacing w:after="0" w:line="240" w:lineRule="auto"/>
        <w:textAlignment w:val="baseline"/>
        <w:rPr>
          <w:rFonts w:ascii="Calibri" w:eastAsia="Times New Roman" w:hAnsi="Calibri" w:cs="Calibri"/>
          <w:color w:val="00437E"/>
        </w:rPr>
      </w:pPr>
      <w:r w:rsidRPr="00ED028F">
        <w:rPr>
          <w:rFonts w:ascii="Calibri" w:eastAsia="Times New Roman" w:hAnsi="Calibri" w:cs="Calibri"/>
          <w:color w:val="00437E"/>
          <w:sz w:val="32"/>
          <w:szCs w:val="32"/>
        </w:rPr>
        <w:t>User Groups Affected  </w:t>
      </w:r>
    </w:p>
    <w:p w14:paraId="663E9E8F" w14:textId="77777777" w:rsidR="00ED028F" w:rsidRDefault="00ED028F" w:rsidP="00ED028F">
      <w:pPr>
        <w:spacing w:after="0" w:line="240" w:lineRule="auto"/>
        <w:textAlignment w:val="baseline"/>
        <w:rPr>
          <w:rFonts w:ascii="Calibri" w:eastAsia="Times New Roman" w:hAnsi="Calibri" w:cs="Calibri"/>
        </w:rPr>
      </w:pPr>
      <w:r w:rsidRPr="00ED028F">
        <w:rPr>
          <w:rFonts w:ascii="Calibri" w:eastAsia="Times New Roman" w:hAnsi="Calibri" w:cs="Calibri"/>
        </w:rPr>
        <w:t>When insufficient color contrast is used, the user group that gets largely affected is users with visual disabilities such as:  </w:t>
      </w:r>
    </w:p>
    <w:p w14:paraId="2FA65E4D" w14:textId="77777777" w:rsidR="00ED028F" w:rsidRPr="00187926" w:rsidRDefault="00ED028F" w:rsidP="00276102">
      <w:pPr>
        <w:pStyle w:val="ListParagraph"/>
        <w:numPr>
          <w:ilvl w:val="0"/>
          <w:numId w:val="13"/>
        </w:numPr>
        <w:spacing w:after="0" w:line="240" w:lineRule="auto"/>
        <w:textAlignment w:val="baseline"/>
        <w:rPr>
          <w:rFonts w:ascii="Calibri" w:eastAsia="Times New Roman" w:hAnsi="Calibri" w:cs="Calibri"/>
          <w:lang w:val="es-ES"/>
        </w:rPr>
      </w:pPr>
      <w:r w:rsidRPr="00187926">
        <w:rPr>
          <w:rFonts w:ascii="Calibri" w:eastAsia="Times New Roman" w:hAnsi="Calibri" w:cs="Calibri"/>
          <w:lang w:val="es-ES"/>
        </w:rPr>
        <w:t>Color-</w:t>
      </w:r>
      <w:proofErr w:type="spellStart"/>
      <w:r w:rsidRPr="00187926">
        <w:rPr>
          <w:rFonts w:ascii="Calibri" w:eastAsia="Times New Roman" w:hAnsi="Calibri" w:cs="Calibri"/>
          <w:lang w:val="es-ES"/>
        </w:rPr>
        <w:t>blind</w:t>
      </w:r>
      <w:proofErr w:type="spellEnd"/>
      <w:r w:rsidRPr="00187926">
        <w:rPr>
          <w:rFonts w:ascii="Calibri" w:eastAsia="Times New Roman" w:hAnsi="Calibri" w:cs="Calibri"/>
          <w:lang w:val="es-ES"/>
        </w:rPr>
        <w:t xml:space="preserve"> </w:t>
      </w:r>
      <w:proofErr w:type="spellStart"/>
      <w:r w:rsidRPr="00187926">
        <w:rPr>
          <w:rFonts w:ascii="Calibri" w:eastAsia="Times New Roman" w:hAnsi="Calibri" w:cs="Calibri"/>
          <w:lang w:val="es-ES"/>
        </w:rPr>
        <w:t>users</w:t>
      </w:r>
      <w:proofErr w:type="spellEnd"/>
      <w:r w:rsidRPr="00187926">
        <w:rPr>
          <w:rFonts w:ascii="Calibri" w:eastAsia="Times New Roman" w:hAnsi="Calibri" w:cs="Calibri"/>
          <w:lang w:val="es-ES"/>
        </w:rPr>
        <w:t xml:space="preserve"> (</w:t>
      </w:r>
      <w:proofErr w:type="spellStart"/>
      <w:r w:rsidRPr="00187926">
        <w:rPr>
          <w:rFonts w:ascii="Calibri" w:eastAsia="Times New Roman" w:hAnsi="Calibri" w:cs="Calibri"/>
          <w:lang w:val="es-ES"/>
        </w:rPr>
        <w:t>with</w:t>
      </w:r>
      <w:proofErr w:type="spellEnd"/>
      <w:r w:rsidRPr="00187926">
        <w:rPr>
          <w:rFonts w:ascii="Calibri" w:eastAsia="Times New Roman" w:hAnsi="Calibri" w:cs="Calibri"/>
          <w:lang w:val="es-ES"/>
        </w:rPr>
        <w:t xml:space="preserve"> </w:t>
      </w:r>
      <w:proofErr w:type="spellStart"/>
      <w:r w:rsidRPr="00187926">
        <w:rPr>
          <w:rFonts w:ascii="Calibri" w:eastAsia="Times New Roman" w:hAnsi="Calibri" w:cs="Calibri"/>
          <w:lang w:val="es-ES"/>
        </w:rPr>
        <w:t>protanopia</w:t>
      </w:r>
      <w:proofErr w:type="spellEnd"/>
      <w:r w:rsidRPr="00187926">
        <w:rPr>
          <w:rFonts w:ascii="Calibri" w:eastAsia="Times New Roman" w:hAnsi="Calibri" w:cs="Calibri"/>
          <w:lang w:val="es-ES"/>
        </w:rPr>
        <w:t xml:space="preserve">, </w:t>
      </w:r>
      <w:proofErr w:type="spellStart"/>
      <w:r w:rsidRPr="00187926">
        <w:rPr>
          <w:rFonts w:ascii="Calibri" w:eastAsia="Times New Roman" w:hAnsi="Calibri" w:cs="Calibri"/>
          <w:lang w:val="es-ES"/>
        </w:rPr>
        <w:t>deuteranopia</w:t>
      </w:r>
      <w:proofErr w:type="spellEnd"/>
      <w:r w:rsidRPr="00187926">
        <w:rPr>
          <w:rFonts w:ascii="Calibri" w:eastAsia="Times New Roman" w:hAnsi="Calibri" w:cs="Calibri"/>
          <w:lang w:val="es-ES"/>
        </w:rPr>
        <w:t xml:space="preserve">, </w:t>
      </w:r>
      <w:proofErr w:type="spellStart"/>
      <w:r w:rsidRPr="00187926">
        <w:rPr>
          <w:rFonts w:ascii="Calibri" w:eastAsia="Times New Roman" w:hAnsi="Calibri" w:cs="Calibri"/>
          <w:lang w:val="es-ES"/>
        </w:rPr>
        <w:t>tritanopia</w:t>
      </w:r>
      <w:proofErr w:type="spellEnd"/>
      <w:r w:rsidRPr="00187926">
        <w:rPr>
          <w:rFonts w:ascii="Calibri" w:eastAsia="Times New Roman" w:hAnsi="Calibri" w:cs="Calibri"/>
          <w:lang w:val="es-ES"/>
        </w:rPr>
        <w:t> etc.) </w:t>
      </w:r>
    </w:p>
    <w:p w14:paraId="03F6B7FE" w14:textId="77777777" w:rsidR="00ED028F" w:rsidRDefault="00ED028F" w:rsidP="00276102">
      <w:pPr>
        <w:pStyle w:val="ListParagraph"/>
        <w:numPr>
          <w:ilvl w:val="0"/>
          <w:numId w:val="13"/>
        </w:numPr>
        <w:spacing w:after="0" w:line="240" w:lineRule="auto"/>
        <w:textAlignment w:val="baseline"/>
        <w:rPr>
          <w:rFonts w:ascii="Calibri" w:eastAsia="Times New Roman" w:hAnsi="Calibri" w:cs="Calibri"/>
        </w:rPr>
      </w:pPr>
      <w:r w:rsidRPr="00ED028F">
        <w:rPr>
          <w:rFonts w:ascii="Calibri" w:eastAsia="Times New Roman" w:hAnsi="Calibri" w:cs="Calibri"/>
        </w:rPr>
        <w:t>Low-vision users </w:t>
      </w:r>
    </w:p>
    <w:p w14:paraId="75EAC1F2" w14:textId="6FCB8A9F" w:rsidR="00ED028F" w:rsidRDefault="00D10D09" w:rsidP="00834AA7">
      <w:pPr>
        <w:pStyle w:val="Apply"/>
        <w:numPr>
          <w:ilvl w:val="0"/>
          <w:numId w:val="0"/>
        </w:numPr>
      </w:pPr>
      <w:r>
        <w:softHyphen/>
      </w:r>
    </w:p>
    <w:p w14:paraId="7C4790B4" w14:textId="77777777" w:rsidR="00ED028F" w:rsidRDefault="004F0851" w:rsidP="00ED028F">
      <w:pPr>
        <w:pStyle w:val="Heading4"/>
      </w:pPr>
      <w:r>
        <w:t>How to test for Accessibility?</w:t>
      </w:r>
    </w:p>
    <w:p w14:paraId="59A47B24" w14:textId="06EBD17E" w:rsidR="00572E7B" w:rsidRDefault="00572E7B" w:rsidP="00572E7B">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To check the color contrast for non-text content, perform the following steps: </w:t>
      </w:r>
      <w:r>
        <w:rPr>
          <w:rStyle w:val="eop"/>
          <w:rFonts w:ascii="Calibri" w:hAnsi="Calibri" w:cs="Calibri"/>
          <w:sz w:val="22"/>
          <w:szCs w:val="22"/>
        </w:rPr>
        <w:t> </w:t>
      </w:r>
      <w:r>
        <w:rPr>
          <w:rStyle w:val="eop"/>
          <w:rFonts w:ascii="Calibri" w:hAnsi="Calibri" w:cs="Calibri"/>
          <w:sz w:val="22"/>
          <w:szCs w:val="22"/>
        </w:rPr>
        <w:br/>
      </w:r>
    </w:p>
    <w:p w14:paraId="4064AF17" w14:textId="77777777" w:rsidR="00B3564B" w:rsidRDefault="00ED028F" w:rsidP="00276102">
      <w:pPr>
        <w:pStyle w:val="ListParagraph"/>
        <w:numPr>
          <w:ilvl w:val="0"/>
          <w:numId w:val="14"/>
        </w:numPr>
      </w:pPr>
      <w:r w:rsidRPr="00ED028F">
        <w:t>Open Color Contrast </w:t>
      </w:r>
      <w:proofErr w:type="spellStart"/>
      <w:r w:rsidRPr="00ED028F">
        <w:t>Analyser</w:t>
      </w:r>
      <w:proofErr w:type="spellEnd"/>
      <w:r w:rsidRPr="00ED028F">
        <w:t> (CCA).  </w:t>
      </w:r>
    </w:p>
    <w:p w14:paraId="719DD24E" w14:textId="77777777" w:rsidR="00572E7B" w:rsidRPr="00B3564B" w:rsidRDefault="00572E7B" w:rsidP="00276102">
      <w:pPr>
        <w:pStyle w:val="ListParagraph"/>
        <w:numPr>
          <w:ilvl w:val="0"/>
          <w:numId w:val="14"/>
        </w:numPr>
      </w:pPr>
      <w:r w:rsidRPr="00B3564B">
        <w:rPr>
          <w:rFonts w:ascii="Calibri" w:eastAsia="Times New Roman" w:hAnsi="Calibri" w:cs="Calibri"/>
        </w:rPr>
        <w:t>Open the page for which </w:t>
      </w:r>
      <w:r>
        <w:rPr>
          <w:rFonts w:ascii="Calibri" w:eastAsia="Times New Roman" w:hAnsi="Calibri" w:cs="Calibri"/>
        </w:rPr>
        <w:t xml:space="preserve">the </w:t>
      </w:r>
      <w:r w:rsidRPr="00B3564B">
        <w:rPr>
          <w:rFonts w:ascii="Calibri" w:eastAsia="Times New Roman" w:hAnsi="Calibri" w:cs="Calibri"/>
        </w:rPr>
        <w:t>color contrast of non-text content needs to be checked</w:t>
      </w:r>
      <w:r>
        <w:rPr>
          <w:rFonts w:ascii="Calibri" w:eastAsia="Times New Roman" w:hAnsi="Calibri" w:cs="Calibri"/>
        </w:rPr>
        <w:t>.</w:t>
      </w:r>
    </w:p>
    <w:p w14:paraId="4E99E914" w14:textId="77777777" w:rsidR="00B3564B" w:rsidRPr="00B3564B" w:rsidRDefault="00ED028F" w:rsidP="00276102">
      <w:pPr>
        <w:pStyle w:val="ListParagraph"/>
        <w:numPr>
          <w:ilvl w:val="0"/>
          <w:numId w:val="14"/>
        </w:numPr>
      </w:pPr>
      <w:r w:rsidRPr="00B3564B">
        <w:rPr>
          <w:rFonts w:ascii="Calibri" w:eastAsia="Times New Roman" w:hAnsi="Calibri" w:cs="Calibri"/>
        </w:rPr>
        <w:t>Use the picker to select the color of the graphical object and i</w:t>
      </w:r>
      <w:r w:rsidR="00FE6B58">
        <w:rPr>
          <w:rFonts w:ascii="Calibri" w:eastAsia="Times New Roman" w:hAnsi="Calibri" w:cs="Calibri"/>
        </w:rPr>
        <w:t>t</w:t>
      </w:r>
      <w:r w:rsidRPr="00B3564B">
        <w:rPr>
          <w:rFonts w:ascii="Calibri" w:eastAsia="Times New Roman" w:hAnsi="Calibri" w:cs="Calibri"/>
        </w:rPr>
        <w:t>s surrounding.  </w:t>
      </w:r>
    </w:p>
    <w:p w14:paraId="018F9017" w14:textId="77777777" w:rsidR="00B3564B" w:rsidRPr="00B3564B" w:rsidRDefault="00ED028F" w:rsidP="00276102">
      <w:pPr>
        <w:pStyle w:val="ListParagraph"/>
        <w:numPr>
          <w:ilvl w:val="0"/>
          <w:numId w:val="14"/>
        </w:numPr>
      </w:pPr>
      <w:r w:rsidRPr="00B3564B">
        <w:rPr>
          <w:rFonts w:ascii="Calibri" w:eastAsia="Times New Roman" w:hAnsi="Calibri" w:cs="Calibri"/>
        </w:rPr>
        <w:t xml:space="preserve">Color contrast ratio along with its </w:t>
      </w:r>
      <w:r w:rsidR="00572E7B">
        <w:t>conformance</w:t>
      </w:r>
      <w:r w:rsidRPr="00B3564B">
        <w:rPr>
          <w:rFonts w:ascii="Calibri" w:eastAsia="Times New Roman" w:hAnsi="Calibri" w:cs="Calibri"/>
        </w:rPr>
        <w:t xml:space="preserve"> result will be displayed. </w:t>
      </w:r>
    </w:p>
    <w:p w14:paraId="7B978470" w14:textId="77777777" w:rsidR="00ED028F" w:rsidRPr="00B3564B" w:rsidRDefault="00ED028F" w:rsidP="00276102">
      <w:pPr>
        <w:pStyle w:val="ListParagraph"/>
        <w:numPr>
          <w:ilvl w:val="0"/>
          <w:numId w:val="14"/>
        </w:numPr>
      </w:pPr>
      <w:r w:rsidRPr="00B3564B">
        <w:rPr>
          <w:rFonts w:ascii="Calibri" w:eastAsia="Times New Roman" w:hAnsi="Calibri" w:cs="Calibri"/>
        </w:rPr>
        <w:t>If the color contrast ratio is less than 3.0:1 then it is an accessibility violation of WCAG 2.1 success criteria 1.4.11 at Level AA. </w:t>
      </w:r>
    </w:p>
    <w:p w14:paraId="53FF21D4" w14:textId="7DE34343" w:rsidR="00977781" w:rsidRDefault="00977781">
      <w:r>
        <w:br w:type="page"/>
      </w:r>
    </w:p>
    <w:p w14:paraId="2C42E08D" w14:textId="6D423496" w:rsidR="000658C2" w:rsidRDefault="006A5AED" w:rsidP="000658C2">
      <w:pPr>
        <w:pStyle w:val="Heading2"/>
        <w:rPr>
          <w:b/>
        </w:rPr>
      </w:pPr>
      <w:bookmarkStart w:id="54" w:name="_Toc57986866"/>
      <w:r>
        <w:rPr>
          <w:b/>
        </w:rPr>
        <w:t>HEADINGS</w:t>
      </w:r>
      <w:bookmarkEnd w:id="54"/>
    </w:p>
    <w:p w14:paraId="238BE190" w14:textId="085C3B4E" w:rsidR="00691705" w:rsidRDefault="00691705" w:rsidP="00691705">
      <w:r>
        <w:t xml:space="preserve">Headings act as a title for key sections of a </w:t>
      </w:r>
      <w:r w:rsidR="006F4762">
        <w:t>PDF document</w:t>
      </w:r>
      <w:r>
        <w:t>. Headings are defined for the main section as well as sub-sections</w:t>
      </w:r>
      <w:r w:rsidR="00B56E6D">
        <w:t xml:space="preserve"> of the document</w:t>
      </w:r>
      <w:r>
        <w:t xml:space="preserve">. Headings form an outline that identifies key sections of a </w:t>
      </w:r>
      <w:r w:rsidR="00B56E6D">
        <w:t>document</w:t>
      </w:r>
      <w:r>
        <w:t xml:space="preserve">. They depict the hierarchy of </w:t>
      </w:r>
      <w:r w:rsidR="003706A9">
        <w:t xml:space="preserve">a document’s </w:t>
      </w:r>
      <w:r>
        <w:t>content structure.</w:t>
      </w:r>
    </w:p>
    <w:p w14:paraId="0CC1455A" w14:textId="37AF2BBC" w:rsidR="00CC1D2D" w:rsidRDefault="0054740E" w:rsidP="00CB25A4">
      <w:r>
        <w:t>Headin</w:t>
      </w:r>
      <w:r w:rsidR="00832A83">
        <w:t xml:space="preserve">gs </w:t>
      </w:r>
      <w:r w:rsidR="008665C7">
        <w:t>allow screen</w:t>
      </w:r>
      <w:r w:rsidR="0053429E">
        <w:t xml:space="preserve"> reader users to </w:t>
      </w:r>
      <w:r w:rsidR="008665C7">
        <w:t>skim through</w:t>
      </w:r>
      <w:r w:rsidR="0053429E">
        <w:t xml:space="preserve"> the content of the document and access the required content quickly. </w:t>
      </w:r>
      <w:r w:rsidR="00B81F2F">
        <w:t xml:space="preserve">Headings also act as a base for defining document bookmarks. Descriptive heading text help users to </w:t>
      </w:r>
      <w:r w:rsidR="00E47979">
        <w:t xml:space="preserve">understand what content will be available in each section of the document. </w:t>
      </w:r>
    </w:p>
    <w:p w14:paraId="2945BDCF" w14:textId="08BF2BFB" w:rsidR="00CB25A4" w:rsidRDefault="000A4ECE" w:rsidP="00CB25A4">
      <w:r w:rsidRPr="007C7931">
        <w:rPr>
          <w:noProof/>
        </w:rPr>
        <w:drawing>
          <wp:inline distT="0" distB="0" distL="0" distR="0" wp14:anchorId="398B9F41" wp14:editId="2906EB17">
            <wp:extent cx="807886" cy="327445"/>
            <wp:effectExtent l="19050" t="19050" r="11430" b="15875"/>
            <wp:docPr id="496" name="Picture 49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p w14:paraId="783D3092" w14:textId="23C8179E" w:rsidR="005F761B" w:rsidRDefault="005F761B" w:rsidP="005F761B">
      <w:pPr>
        <w:pStyle w:val="Guide"/>
        <w:spacing w:after="0"/>
      </w:pPr>
      <w:r>
        <w:t>1.3.1 Info and Relationships</w:t>
      </w:r>
      <w:r>
        <w:tab/>
      </w:r>
      <w:r>
        <w:tab/>
      </w:r>
      <w:r>
        <w:tab/>
      </w:r>
      <w:r>
        <w:tab/>
      </w:r>
      <w:r>
        <w:tab/>
      </w:r>
      <w:r>
        <w:tab/>
      </w:r>
      <w:r>
        <w:tab/>
      </w:r>
      <w:r>
        <w:tab/>
        <w:t>Level A</w:t>
      </w:r>
    </w:p>
    <w:p w14:paraId="5E7D4D92" w14:textId="7E480AA1" w:rsidR="005F761B" w:rsidRDefault="005F761B" w:rsidP="005F761B">
      <w:pPr>
        <w:pStyle w:val="Style2"/>
        <w:rPr>
          <w:lang w:val="en-US"/>
        </w:rPr>
      </w:pPr>
      <w:r>
        <w:rPr>
          <w:lang w:val="en-US"/>
        </w:rPr>
        <w:t>Information</w:t>
      </w:r>
      <w:r w:rsidRPr="007C7931">
        <w:t xml:space="preserve">, </w:t>
      </w:r>
      <w:r w:rsidR="000A4ECE" w:rsidRPr="007C7931">
        <w:t>structure,</w:t>
      </w:r>
      <w:r w:rsidRPr="007C7931">
        <w:t xml:space="preserve"> and relationships conveyed through presentation can be programmatically determined or are available in </w:t>
      </w:r>
      <w:proofErr w:type="gramStart"/>
      <w:r w:rsidRPr="007C7931">
        <w:t>text</w:t>
      </w:r>
      <w:proofErr w:type="gramEnd"/>
    </w:p>
    <w:p w14:paraId="074CC273" w14:textId="77777777" w:rsidR="00F74DFE" w:rsidRPr="007C7931" w:rsidRDefault="00F74DFE" w:rsidP="00F74DFE">
      <w:pPr>
        <w:pStyle w:val="Guide"/>
        <w:spacing w:after="0"/>
      </w:pPr>
      <w:r>
        <w:t>2.4.1</w:t>
      </w:r>
      <w:r w:rsidRPr="007C7931">
        <w:t xml:space="preserve"> </w:t>
      </w:r>
      <w:r>
        <w:t>Bypass Blocks</w:t>
      </w:r>
      <w:r w:rsidRPr="007C7931">
        <w:tab/>
      </w:r>
      <w:r w:rsidRPr="007C7931">
        <w:tab/>
      </w:r>
      <w:r w:rsidRPr="007C7931">
        <w:tab/>
      </w:r>
      <w:r w:rsidRPr="007C7931">
        <w:tab/>
      </w:r>
      <w:r w:rsidRPr="007C7931">
        <w:tab/>
      </w:r>
      <w:r w:rsidRPr="007C7931">
        <w:tab/>
      </w:r>
      <w:r w:rsidRPr="007C7931">
        <w:tab/>
      </w:r>
      <w:proofErr w:type="gramStart"/>
      <w:r w:rsidRPr="007C7931">
        <w:tab/>
      </w:r>
      <w:r>
        <w:t xml:space="preserve">  </w:t>
      </w:r>
      <w:r>
        <w:tab/>
      </w:r>
      <w:proofErr w:type="gramEnd"/>
      <w:r w:rsidRPr="007C7931">
        <w:t>Level A</w:t>
      </w:r>
    </w:p>
    <w:p w14:paraId="24194C36" w14:textId="01F84B57" w:rsidR="00F74DFE" w:rsidRDefault="00F74DFE" w:rsidP="00F74DFE">
      <w:pPr>
        <w:pStyle w:val="Style2"/>
        <w:rPr>
          <w:lang w:val="en-US"/>
        </w:rPr>
      </w:pPr>
      <w:r>
        <w:rPr>
          <w:lang w:val="en-US"/>
        </w:rPr>
        <w:t xml:space="preserve">A mechanism is </w:t>
      </w:r>
      <w:r>
        <w:t>available to bypass blocks of content that are repeated on multiple webpages.</w:t>
      </w:r>
    </w:p>
    <w:p w14:paraId="4D613CD3" w14:textId="27721A7B" w:rsidR="001C6B84" w:rsidRPr="007C7931" w:rsidRDefault="001C6B84" w:rsidP="001C6B84">
      <w:pPr>
        <w:pStyle w:val="Guide"/>
        <w:spacing w:after="0"/>
      </w:pPr>
      <w:r>
        <w:t>2.4.6</w:t>
      </w:r>
      <w:r w:rsidRPr="007C7931">
        <w:t xml:space="preserve"> </w:t>
      </w:r>
      <w:r>
        <w:t>Headings and Labels</w:t>
      </w:r>
      <w:r w:rsidRPr="007C7931">
        <w:tab/>
      </w:r>
      <w:r w:rsidRPr="007C7931">
        <w:tab/>
      </w:r>
      <w:r w:rsidRPr="007C7931">
        <w:tab/>
      </w:r>
      <w:r w:rsidRPr="007C7931">
        <w:tab/>
      </w:r>
      <w:r w:rsidRPr="007C7931">
        <w:tab/>
      </w:r>
      <w:r w:rsidRPr="007C7931">
        <w:tab/>
      </w:r>
      <w:r w:rsidRPr="007C7931">
        <w:tab/>
      </w:r>
      <w:proofErr w:type="gramStart"/>
      <w:r w:rsidRPr="007C7931">
        <w:tab/>
      </w:r>
      <w:r>
        <w:t xml:space="preserve">  </w:t>
      </w:r>
      <w:r w:rsidRPr="007C7931">
        <w:t>Level</w:t>
      </w:r>
      <w:proofErr w:type="gramEnd"/>
      <w:r w:rsidRPr="007C7931">
        <w:t xml:space="preserve"> A</w:t>
      </w:r>
      <w:r>
        <w:t>A</w:t>
      </w:r>
    </w:p>
    <w:p w14:paraId="010EA79E" w14:textId="77777777" w:rsidR="001C6B84" w:rsidRPr="001C6B84" w:rsidRDefault="001C6B84" w:rsidP="001C6B84">
      <w:pPr>
        <w:pStyle w:val="Style2"/>
      </w:pPr>
      <w:r>
        <w:rPr>
          <w:lang w:val="en-US"/>
        </w:rPr>
        <w:t xml:space="preserve">A </w:t>
      </w:r>
      <w:r w:rsidRPr="001C6B84">
        <w:t>Headings and labels describe topic or purpose.</w:t>
      </w:r>
    </w:p>
    <w:p w14:paraId="4CDA7DA6" w14:textId="77777777" w:rsidR="00855765" w:rsidRPr="00855765" w:rsidRDefault="00855765" w:rsidP="00855765"/>
    <w:p w14:paraId="311B0A10" w14:textId="469A9757" w:rsidR="000658C2" w:rsidRDefault="006A5AED" w:rsidP="000658C2">
      <w:pPr>
        <w:pStyle w:val="Heading3"/>
        <w:rPr>
          <w:b/>
        </w:rPr>
      </w:pPr>
      <w:bookmarkStart w:id="55" w:name="_Toc57986867"/>
      <w:r>
        <w:rPr>
          <w:b/>
        </w:rPr>
        <w:t>Heading Structure</w:t>
      </w:r>
      <w:bookmarkEnd w:id="55"/>
    </w:p>
    <w:p w14:paraId="520B14D9" w14:textId="63698A7A" w:rsidR="00EB369D" w:rsidRDefault="00EB369D" w:rsidP="00EB369D">
      <w:r>
        <w:t xml:space="preserve">Headings are used to define the content structure of a document. Sections and sub-sections of a document are tagged using heading level tags. </w:t>
      </w:r>
      <w:r w:rsidR="001F5766">
        <w:t>Like</w:t>
      </w:r>
      <w:r>
        <w:t xml:space="preserve"> HTML, there are six heading levels Heading Level 1 - Heading Level 6 in a PDF document. </w:t>
      </w:r>
    </w:p>
    <w:p w14:paraId="0E2BBA47" w14:textId="77777777" w:rsidR="00EB369D" w:rsidRDefault="00EB369D" w:rsidP="00EB369D">
      <w:r>
        <w:t>Assistive technologies can identify the headings based on the tags and provide users with an option to understand the content structure as well as navigate quickly to different parts of a document.</w:t>
      </w:r>
    </w:p>
    <w:p w14:paraId="4FC7F07F" w14:textId="4A755F0C" w:rsidR="00907A69" w:rsidRDefault="00907A69" w:rsidP="00907A69">
      <w:r>
        <w:t xml:space="preserve">Heading levels should be defined in a manner that they depict the content hierarchy of the </w:t>
      </w:r>
      <w:r w:rsidR="006D0B76">
        <w:t>document</w:t>
      </w:r>
      <w:r>
        <w:t xml:space="preserve">. Heading levels should not be skipped, </w:t>
      </w:r>
      <w:proofErr w:type="gramStart"/>
      <w:r>
        <w:t>i.e.</w:t>
      </w:r>
      <w:proofErr w:type="gramEnd"/>
      <w:r>
        <w:t xml:space="preserve"> </w:t>
      </w:r>
      <w:r w:rsidR="00BF55AA">
        <w:t>&lt;</w:t>
      </w:r>
      <w:r w:rsidR="00EA50DC">
        <w:t>H5</w:t>
      </w:r>
      <w:r w:rsidR="00BF55AA">
        <w:t>&gt;</w:t>
      </w:r>
      <w:r w:rsidR="00EA50DC">
        <w:t xml:space="preserve"> </w:t>
      </w:r>
      <w:r>
        <w:t xml:space="preserve">should not be used directly </w:t>
      </w:r>
      <w:r w:rsidR="00EA50DC">
        <w:t xml:space="preserve">to </w:t>
      </w:r>
      <w:r w:rsidR="00E844B5">
        <w:t>tag</w:t>
      </w:r>
      <w:r w:rsidR="00EA50DC">
        <w:t xml:space="preserve"> the main topic </w:t>
      </w:r>
      <w:r w:rsidR="00D46D71">
        <w:t xml:space="preserve">or section </w:t>
      </w:r>
      <w:r>
        <w:t xml:space="preserve">as the first heading </w:t>
      </w:r>
      <w:r w:rsidR="009F2724">
        <w:t xml:space="preserve">in </w:t>
      </w:r>
      <w:r>
        <w:t>the</w:t>
      </w:r>
      <w:r w:rsidR="009F2724">
        <w:t xml:space="preserve"> document</w:t>
      </w:r>
      <w:r>
        <w:t xml:space="preserve">. If </w:t>
      </w:r>
      <w:r w:rsidR="00A033D6">
        <w:t xml:space="preserve">the PDF document is a book, </w:t>
      </w:r>
      <w:r>
        <w:t xml:space="preserve">the </w:t>
      </w:r>
      <w:r w:rsidR="006C27F6">
        <w:t>name/</w:t>
      </w:r>
      <w:r w:rsidR="008665C7">
        <w:t>title of</w:t>
      </w:r>
      <w:r w:rsidR="006C27F6">
        <w:t xml:space="preserve"> the book </w:t>
      </w:r>
      <w:r w:rsidR="008665C7">
        <w:t>should be</w:t>
      </w:r>
      <w:r w:rsidR="00EC64EA">
        <w:t xml:space="preserve"> tagged as </w:t>
      </w:r>
      <w:r w:rsidR="00BF55AA">
        <w:t>&lt;</w:t>
      </w:r>
      <w:r w:rsidR="00EC64EA">
        <w:t>H1</w:t>
      </w:r>
      <w:r w:rsidR="00BF55AA">
        <w:t>&gt;</w:t>
      </w:r>
      <w:r w:rsidR="00EC64EA">
        <w:t xml:space="preserve">. </w:t>
      </w:r>
      <w:r w:rsidR="00CE334C">
        <w:t xml:space="preserve">All the chapter titles should be tagged as </w:t>
      </w:r>
      <w:r w:rsidR="00BF55AA">
        <w:t>&lt;</w:t>
      </w:r>
      <w:r w:rsidR="00CE334C">
        <w:t>H</w:t>
      </w:r>
      <w:r w:rsidR="00AD27F2">
        <w:t>2</w:t>
      </w:r>
      <w:r w:rsidR="00BF55AA">
        <w:t>&gt;</w:t>
      </w:r>
      <w:r w:rsidR="00AD27F2">
        <w:t xml:space="preserve"> and sub-topics </w:t>
      </w:r>
      <w:r w:rsidR="00C417CD">
        <w:t xml:space="preserve">within the chapter should be tagged as </w:t>
      </w:r>
      <w:r w:rsidR="00BF55AA">
        <w:t>&lt;</w:t>
      </w:r>
      <w:r w:rsidR="00C417CD">
        <w:t>H3</w:t>
      </w:r>
      <w:r w:rsidR="00764B87">
        <w:t>&gt;</w:t>
      </w:r>
      <w:r w:rsidR="000236DC">
        <w:t xml:space="preserve">, </w:t>
      </w:r>
      <w:r w:rsidR="00764B87">
        <w:t>&lt;</w:t>
      </w:r>
      <w:r w:rsidR="000236DC">
        <w:t>H4</w:t>
      </w:r>
      <w:r w:rsidR="00764B87">
        <w:t>&gt;</w:t>
      </w:r>
      <w:r w:rsidR="001619B1">
        <w:t xml:space="preserve">, </w:t>
      </w:r>
      <w:r w:rsidR="00764B87">
        <w:t>&lt;</w:t>
      </w:r>
      <w:r w:rsidR="001619B1">
        <w:t>H5</w:t>
      </w:r>
      <w:r w:rsidR="00764B87">
        <w:t>&gt;</w:t>
      </w:r>
      <w:r w:rsidR="001619B1">
        <w:t xml:space="preserve"> and </w:t>
      </w:r>
      <w:r w:rsidR="00764B87">
        <w:t>&lt;</w:t>
      </w:r>
      <w:r w:rsidR="00CA6ADF">
        <w:t>H</w:t>
      </w:r>
      <w:r w:rsidR="001619B1">
        <w:t>6</w:t>
      </w:r>
      <w:r w:rsidR="00764B87">
        <w:t>&gt;</w:t>
      </w:r>
      <w:r w:rsidR="001619B1">
        <w:t xml:space="preserve"> depending on the content of the book. </w:t>
      </w:r>
    </w:p>
    <w:p w14:paraId="0BFF6F91" w14:textId="589EB917" w:rsidR="00907A69" w:rsidRDefault="006C12BE" w:rsidP="00907A69">
      <w:r>
        <w:t xml:space="preserve">Headings should be used in a sequence and </w:t>
      </w:r>
      <w:r w:rsidR="00FF1099">
        <w:t xml:space="preserve">must not be skipped but at the same time they should be tagged consistently. </w:t>
      </w:r>
      <w:r w:rsidR="000C5E28">
        <w:t xml:space="preserve">So </w:t>
      </w:r>
      <w:r w:rsidR="006226FF">
        <w:t xml:space="preserve">if in a document the sub-topics of the chapter go up to </w:t>
      </w:r>
      <w:r w:rsidR="00D240B0">
        <w:t>&lt;</w:t>
      </w:r>
      <w:r w:rsidR="006226FF">
        <w:t>H4</w:t>
      </w:r>
      <w:r w:rsidR="00D240B0">
        <w:t>&gt;</w:t>
      </w:r>
      <w:r w:rsidR="006226FF">
        <w:t xml:space="preserve"> and then the next chapter </w:t>
      </w:r>
      <w:proofErr w:type="gramStart"/>
      <w:r w:rsidR="006226FF">
        <w:t xml:space="preserve">starts </w:t>
      </w:r>
      <w:r w:rsidR="0089326F">
        <w:t>,</w:t>
      </w:r>
      <w:proofErr w:type="gramEnd"/>
      <w:r w:rsidR="0089326F">
        <w:t xml:space="preserve"> it is acceptable </w:t>
      </w:r>
      <w:r w:rsidR="00566748">
        <w:t xml:space="preserve">in such a scenario </w:t>
      </w:r>
      <w:r w:rsidR="0089326F">
        <w:t xml:space="preserve">to </w:t>
      </w:r>
      <w:r w:rsidR="00090F29">
        <w:t xml:space="preserve">break the sequence and tag the chapter title using </w:t>
      </w:r>
      <w:r w:rsidR="00A53802">
        <w:t>&lt;</w:t>
      </w:r>
      <w:r w:rsidR="00090F29">
        <w:t>H2</w:t>
      </w:r>
      <w:r w:rsidR="00A53802">
        <w:t>&gt;</w:t>
      </w:r>
      <w:r w:rsidR="00090F29">
        <w:t xml:space="preserve">. </w:t>
      </w:r>
    </w:p>
    <w:p w14:paraId="33ACB3CE" w14:textId="2EAFD68E" w:rsidR="00EB369D" w:rsidRPr="00EB369D" w:rsidRDefault="00C2445C" w:rsidP="00EB369D">
      <w:r w:rsidRPr="007C7931">
        <w:rPr>
          <w:noProof/>
        </w:rPr>
        <w:drawing>
          <wp:inline distT="0" distB="0" distL="0" distR="0" wp14:anchorId="452A77E9" wp14:editId="2AC6D935">
            <wp:extent cx="807886" cy="327445"/>
            <wp:effectExtent l="19050" t="19050" r="11430" b="15875"/>
            <wp:docPr id="500" name="Picture 500"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20" w:firstRow="1" w:lastRow="0" w:firstColumn="0" w:lastColumn="0" w:noHBand="0" w:noVBand="0"/>
      </w:tblPr>
      <w:tblGrid>
        <w:gridCol w:w="3329"/>
        <w:gridCol w:w="6282"/>
      </w:tblGrid>
      <w:tr w:rsidR="00A076F8" w14:paraId="76229722" w14:textId="77777777" w:rsidTr="00CE0852">
        <w:trPr>
          <w:trHeight w:val="431"/>
        </w:trPr>
        <w:tc>
          <w:tcPr>
            <w:tcW w:w="1732" w:type="pct"/>
            <w:hideMark/>
          </w:tcPr>
          <w:p w14:paraId="3735036B" w14:textId="77777777" w:rsidR="00A076F8" w:rsidRDefault="00A076F8" w:rsidP="0021751A">
            <w:pPr>
              <w:pStyle w:val="Level"/>
            </w:pPr>
            <w:r>
              <w:t>WCAG Success Criteria</w:t>
            </w:r>
          </w:p>
        </w:tc>
        <w:tc>
          <w:tcPr>
            <w:tcW w:w="3268" w:type="pct"/>
            <w:hideMark/>
          </w:tcPr>
          <w:p w14:paraId="07D0F3B8" w14:textId="77777777" w:rsidR="00A076F8" w:rsidRDefault="00A076F8" w:rsidP="0021751A">
            <w:pPr>
              <w:pStyle w:val="Level"/>
              <w:ind w:left="15"/>
            </w:pPr>
            <w:r>
              <w:t>WCAG Conformance Level</w:t>
            </w:r>
          </w:p>
        </w:tc>
      </w:tr>
      <w:tr w:rsidR="00A076F8" w14:paraId="25E7F8A3" w14:textId="77777777" w:rsidTr="00CE0852">
        <w:trPr>
          <w:trHeight w:val="359"/>
        </w:trPr>
        <w:tc>
          <w:tcPr>
            <w:tcW w:w="1732" w:type="pct"/>
            <w:hideMark/>
          </w:tcPr>
          <w:p w14:paraId="6DC35ED4" w14:textId="77777777" w:rsidR="00BC6BD3" w:rsidRDefault="00B3564B" w:rsidP="0021751A">
            <w:pPr>
              <w:pStyle w:val="Strong1"/>
              <w:rPr>
                <w:rStyle w:val="normaltextrun"/>
                <w:rFonts w:ascii="Calibri" w:hAnsi="Calibri" w:cs="Calibri"/>
                <w:color w:val="000000"/>
                <w:shd w:val="clear" w:color="auto" w:fill="FFFFFF"/>
              </w:rPr>
            </w:pPr>
            <w:r w:rsidRPr="00B3564B">
              <w:rPr>
                <w:rStyle w:val="normaltextrun"/>
                <w:rFonts w:ascii="Calibri" w:hAnsi="Calibri" w:cs="Calibri"/>
                <w:color w:val="000000"/>
                <w:shd w:val="clear" w:color="auto" w:fill="FFFFFF"/>
              </w:rPr>
              <w:t>1.3.1 Info and Relationships</w:t>
            </w:r>
          </w:p>
          <w:p w14:paraId="280CE385" w14:textId="0AB8D01B" w:rsidR="00A076F8" w:rsidRPr="00B3564B" w:rsidRDefault="00A076F8" w:rsidP="0021751A">
            <w:pPr>
              <w:pStyle w:val="Strong1"/>
            </w:pPr>
          </w:p>
        </w:tc>
        <w:tc>
          <w:tcPr>
            <w:tcW w:w="3268" w:type="pct"/>
            <w:hideMark/>
          </w:tcPr>
          <w:p w14:paraId="11813C03" w14:textId="4C4C4C7D" w:rsidR="00A076F8" w:rsidRDefault="00B3564B" w:rsidP="0021751A">
            <w:pPr>
              <w:pStyle w:val="Strong1"/>
            </w:pPr>
            <w:r>
              <w:t>A</w:t>
            </w:r>
          </w:p>
        </w:tc>
      </w:tr>
      <w:tr w:rsidR="00CE0852" w14:paraId="0FC0D0ED" w14:textId="77777777" w:rsidTr="00CE0852">
        <w:trPr>
          <w:trHeight w:val="521"/>
        </w:trPr>
        <w:tc>
          <w:tcPr>
            <w:tcW w:w="1732" w:type="pct"/>
          </w:tcPr>
          <w:p w14:paraId="54BB7C4E" w14:textId="6F144E88" w:rsidR="00CE0852" w:rsidRPr="00B3564B" w:rsidRDefault="00CE0852" w:rsidP="0021751A">
            <w:pPr>
              <w:pStyle w:val="Strong1"/>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2.4.1 Bypass Blocks</w:t>
            </w:r>
            <w:r w:rsidRPr="00B3564B">
              <w:rPr>
                <w:rStyle w:val="eop"/>
                <w:rFonts w:ascii="Calibri" w:hAnsi="Calibri" w:cs="Calibri"/>
                <w:color w:val="000000"/>
                <w:shd w:val="clear" w:color="auto" w:fill="FFFFFF"/>
              </w:rPr>
              <w:t> </w:t>
            </w:r>
          </w:p>
        </w:tc>
        <w:tc>
          <w:tcPr>
            <w:tcW w:w="3268" w:type="pct"/>
          </w:tcPr>
          <w:p w14:paraId="379CA709" w14:textId="7915B67B" w:rsidR="00CE0852" w:rsidRDefault="00CE0852" w:rsidP="0021751A">
            <w:pPr>
              <w:pStyle w:val="Strong1"/>
            </w:pPr>
            <w:r>
              <w:t>A</w:t>
            </w:r>
          </w:p>
        </w:tc>
      </w:tr>
    </w:tbl>
    <w:p w14:paraId="4F3A4BDF" w14:textId="465C7168" w:rsidR="00A076F8" w:rsidRDefault="00A076F8" w:rsidP="00A076F8">
      <w:pPr>
        <w:pStyle w:val="Heading4"/>
      </w:pPr>
      <w:r w:rsidRPr="005E549F">
        <w:t>How to implement</w:t>
      </w:r>
      <w:r>
        <w:t>?</w:t>
      </w:r>
    </w:p>
    <w:p w14:paraId="7E91CE9D" w14:textId="55141213" w:rsidR="004541EA" w:rsidRDefault="004541EA" w:rsidP="004541EA">
      <w:r>
        <w:t xml:space="preserve">This section lists the techniques that need to be implemented to ensure visual headings are </w:t>
      </w:r>
      <w:r w:rsidR="002161E3">
        <w:t xml:space="preserve">tagged </w:t>
      </w:r>
      <w:r>
        <w:t>as Headings.</w:t>
      </w:r>
    </w:p>
    <w:p w14:paraId="1AF2F60B" w14:textId="70595D30" w:rsidR="004541EA" w:rsidRPr="005F0664" w:rsidRDefault="004541EA" w:rsidP="00276102">
      <w:pPr>
        <w:pStyle w:val="ListParagraph"/>
        <w:numPr>
          <w:ilvl w:val="0"/>
          <w:numId w:val="31"/>
        </w:numPr>
        <w:ind w:left="0"/>
      </w:pPr>
      <w:r>
        <w:t xml:space="preserve">Avoid the use of only </w:t>
      </w:r>
      <w:r w:rsidR="00F14BB3">
        <w:t xml:space="preserve">formatting </w:t>
      </w:r>
      <w:r w:rsidR="00421A71">
        <w:t xml:space="preserve">styles </w:t>
      </w:r>
      <w:r w:rsidR="00C5432E">
        <w:t xml:space="preserve">such </w:t>
      </w:r>
      <w:r w:rsidR="008665C7">
        <w:t>as font</w:t>
      </w:r>
      <w:r w:rsidR="00484EA5">
        <w:t xml:space="preserve"> size, </w:t>
      </w:r>
      <w:r w:rsidR="004A7A04">
        <w:t xml:space="preserve">underline, bold </w:t>
      </w:r>
      <w:r>
        <w:t xml:space="preserve">etc. </w:t>
      </w:r>
      <w:r w:rsidR="00421A71">
        <w:t xml:space="preserve">to present </w:t>
      </w:r>
      <w:r>
        <w:t>headings.</w:t>
      </w:r>
    </w:p>
    <w:p w14:paraId="2328CBEA" w14:textId="17877971" w:rsidR="004541EA" w:rsidRDefault="004541EA" w:rsidP="00276102">
      <w:pPr>
        <w:pStyle w:val="ListParagraph"/>
        <w:numPr>
          <w:ilvl w:val="0"/>
          <w:numId w:val="31"/>
        </w:numPr>
        <w:ind w:left="0"/>
      </w:pPr>
      <w:r>
        <w:t xml:space="preserve">Use </w:t>
      </w:r>
      <w:r w:rsidR="00CC39F6">
        <w:t>PDF</w:t>
      </w:r>
      <w:r>
        <w:t xml:space="preserve"> heading tags to define the </w:t>
      </w:r>
      <w:r w:rsidR="005F0664">
        <w:t>document</w:t>
      </w:r>
      <w:r>
        <w:t xml:space="preserve"> structure.</w:t>
      </w:r>
    </w:p>
    <w:p w14:paraId="6F239FA7" w14:textId="77777777" w:rsidR="004541EA" w:rsidRDefault="004541EA" w:rsidP="00276102">
      <w:pPr>
        <w:pStyle w:val="ListParagraph"/>
        <w:numPr>
          <w:ilvl w:val="0"/>
          <w:numId w:val="31"/>
        </w:numPr>
        <w:ind w:left="0"/>
      </w:pPr>
      <w:r>
        <w:t>Use headings in the correct sequence:</w:t>
      </w:r>
    </w:p>
    <w:p w14:paraId="44B0CD18" w14:textId="1522CA1B" w:rsidR="004541EA" w:rsidRDefault="00C5432E" w:rsidP="00276102">
      <w:pPr>
        <w:pStyle w:val="ListParagraph"/>
        <w:numPr>
          <w:ilvl w:val="0"/>
          <w:numId w:val="32"/>
        </w:numPr>
      </w:pPr>
      <w:r>
        <w:t>&lt;</w:t>
      </w:r>
      <w:r w:rsidR="00C249F4">
        <w:t>H1</w:t>
      </w:r>
      <w:r>
        <w:t>&gt;</w:t>
      </w:r>
      <w:r w:rsidR="004541EA">
        <w:t xml:space="preserve"> should be followed by </w:t>
      </w:r>
      <w:r w:rsidR="000706F4">
        <w:t>&lt;</w:t>
      </w:r>
      <w:r w:rsidR="00831CE4">
        <w:t>H2</w:t>
      </w:r>
      <w:r w:rsidR="000706F4">
        <w:t>&gt;</w:t>
      </w:r>
    </w:p>
    <w:p w14:paraId="4DB8DC46" w14:textId="46DBFF0B" w:rsidR="004541EA" w:rsidRDefault="00C5432E" w:rsidP="00276102">
      <w:pPr>
        <w:pStyle w:val="ListParagraph"/>
        <w:numPr>
          <w:ilvl w:val="0"/>
          <w:numId w:val="32"/>
        </w:numPr>
      </w:pPr>
      <w:r>
        <w:t>&lt;</w:t>
      </w:r>
      <w:r w:rsidR="00831CE4">
        <w:t>H2</w:t>
      </w:r>
      <w:r>
        <w:t>&gt;</w:t>
      </w:r>
      <w:r w:rsidR="004541EA">
        <w:t xml:space="preserve"> should be followed by </w:t>
      </w:r>
      <w:r w:rsidR="000706F4">
        <w:t>&lt;</w:t>
      </w:r>
      <w:r w:rsidR="00831CE4">
        <w:t>H3</w:t>
      </w:r>
      <w:r w:rsidR="000706F4">
        <w:t>&gt;</w:t>
      </w:r>
      <w:r w:rsidR="004541EA">
        <w:t xml:space="preserve"> and so on</w:t>
      </w:r>
    </w:p>
    <w:p w14:paraId="0CDEA408" w14:textId="3C3D6562" w:rsidR="004541EA" w:rsidRDefault="004541EA" w:rsidP="00276102">
      <w:pPr>
        <w:pStyle w:val="ListParagraph"/>
        <w:numPr>
          <w:ilvl w:val="0"/>
          <w:numId w:val="31"/>
        </w:numPr>
        <w:ind w:left="0"/>
        <w:rPr>
          <w:sz w:val="28"/>
          <w:szCs w:val="28"/>
        </w:rPr>
      </w:pPr>
      <w:r>
        <w:t xml:space="preserve">It is a best practice to have only one </w:t>
      </w:r>
      <w:r w:rsidR="000706F4">
        <w:t>&lt;</w:t>
      </w:r>
      <w:r w:rsidR="009B0D67">
        <w:t>H1</w:t>
      </w:r>
      <w:r w:rsidR="000706F4">
        <w:t>&gt;</w:t>
      </w:r>
      <w:r>
        <w:t xml:space="preserve"> </w:t>
      </w:r>
      <w:r w:rsidR="009B0D67">
        <w:t xml:space="preserve">for a document </w:t>
      </w:r>
      <w:r>
        <w:t xml:space="preserve">that is indicative of the core content of the </w:t>
      </w:r>
      <w:r w:rsidR="00F844DF">
        <w:t>PDF file</w:t>
      </w:r>
      <w:r>
        <w:t>.</w:t>
      </w:r>
      <w:r w:rsidR="00F844DF">
        <w:t xml:space="preserve"> However, if </w:t>
      </w:r>
      <w:r w:rsidR="005C585D">
        <w:t>&lt;</w:t>
      </w:r>
      <w:r w:rsidR="00C158B2">
        <w:t>H1</w:t>
      </w:r>
      <w:r w:rsidR="005C585D">
        <w:t>&gt;</w:t>
      </w:r>
      <w:r w:rsidR="00C158B2">
        <w:t xml:space="preserve"> is used to </w:t>
      </w:r>
      <w:r w:rsidR="008665C7">
        <w:t>tag main</w:t>
      </w:r>
      <w:r w:rsidR="00C158B2">
        <w:t xml:space="preserve"> title of each section within a document then it is an </w:t>
      </w:r>
      <w:r w:rsidR="008665C7">
        <w:t xml:space="preserve">acceptable </w:t>
      </w:r>
      <w:proofErr w:type="gramStart"/>
      <w:r w:rsidR="008665C7">
        <w:t>as</w:t>
      </w:r>
      <w:r w:rsidR="008960E6">
        <w:t xml:space="preserve"> long as</w:t>
      </w:r>
      <w:proofErr w:type="gramEnd"/>
      <w:r w:rsidR="008960E6">
        <w:t xml:space="preserve"> it has been followed consistently!</w:t>
      </w:r>
    </w:p>
    <w:p w14:paraId="5447882B" w14:textId="071D3A0D" w:rsidR="004541EA" w:rsidRDefault="004541EA" w:rsidP="004541EA">
      <w:pPr>
        <w:rPr>
          <w:sz w:val="28"/>
          <w:szCs w:val="28"/>
        </w:rPr>
      </w:pPr>
      <w:r>
        <w:rPr>
          <w:b/>
        </w:rPr>
        <w:t>Note:</w:t>
      </w:r>
      <w:r>
        <w:t xml:space="preserve"> Remove all empty heading tags from the </w:t>
      </w:r>
      <w:r w:rsidR="00F0573B">
        <w:t>document</w:t>
      </w:r>
      <w:r>
        <w:t>, as it gives a false impression to screen reader users that some information is not being read out for them.</w:t>
      </w:r>
    </w:p>
    <w:p w14:paraId="430819B4" w14:textId="77777777" w:rsidR="004541EA" w:rsidRDefault="004541EA" w:rsidP="00276102">
      <w:pPr>
        <w:pStyle w:val="ListParagraph"/>
        <w:numPr>
          <w:ilvl w:val="0"/>
          <w:numId w:val="31"/>
        </w:numPr>
        <w:ind w:left="0"/>
      </w:pPr>
      <w:r>
        <w:t>Define the outline of the content by providing short headings to group related content.</w:t>
      </w:r>
    </w:p>
    <w:p w14:paraId="28CED4D3" w14:textId="77777777" w:rsidR="004541EA" w:rsidRDefault="004541EA" w:rsidP="004541EA">
      <w:pPr>
        <w:pStyle w:val="ListParagraph"/>
        <w:ind w:left="360"/>
      </w:pPr>
    </w:p>
    <w:p w14:paraId="63778A2E" w14:textId="3A8A3A89" w:rsidR="006137F7" w:rsidRDefault="006C3AC5" w:rsidP="006C3AC5">
      <w:pPr>
        <w:pStyle w:val="tips"/>
      </w:pPr>
      <w:r w:rsidRPr="007C7931">
        <w:rPr>
          <w:rFonts w:ascii="Wingdings" w:eastAsia="Wingdings" w:hAnsi="Wingdings" w:cs="Wingdings"/>
          <w:sz w:val="40"/>
          <w:szCs w:val="40"/>
        </w:rPr>
        <w:t></w:t>
      </w:r>
      <w:r w:rsidR="00744CA7">
        <w:t xml:space="preserve">Tip: </w:t>
      </w:r>
      <w:r w:rsidR="00E42D7E">
        <w:br/>
      </w:r>
      <w:r w:rsidR="00221190">
        <w:t xml:space="preserve">Images, such as logos can be tagged as </w:t>
      </w:r>
      <w:r w:rsidR="00393FC4">
        <w:t>H1 of a PDF d</w:t>
      </w:r>
      <w:r w:rsidR="007D65B2">
        <w:t xml:space="preserve">ocuments </w:t>
      </w:r>
      <w:r w:rsidR="00393FC4">
        <w:t xml:space="preserve">that do not have </w:t>
      </w:r>
      <w:r w:rsidR="00081056">
        <w:t xml:space="preserve">any </w:t>
      </w:r>
      <w:r w:rsidR="00367FC4">
        <w:t xml:space="preserve">textual </w:t>
      </w:r>
      <w:r w:rsidR="003079E3">
        <w:t>heading</w:t>
      </w:r>
      <w:r w:rsidR="00721CA8">
        <w:t xml:space="preserve">. </w:t>
      </w:r>
      <w:r w:rsidR="00367FC4">
        <w:t xml:space="preserve"> </w:t>
      </w:r>
      <w:r w:rsidR="007D65B2">
        <w:t xml:space="preserve"> </w:t>
      </w:r>
    </w:p>
    <w:p w14:paraId="3046E4F9" w14:textId="539C482C" w:rsidR="00E10810" w:rsidRDefault="00E10810" w:rsidP="00D957FE">
      <w:pPr>
        <w:pStyle w:val="Heading4"/>
      </w:pPr>
      <w:r>
        <w:t>Practices to Apply &amp; Avoid</w:t>
      </w:r>
    </w:p>
    <w:p w14:paraId="574AADC6" w14:textId="77777777" w:rsidR="008142D7" w:rsidRDefault="008142D7" w:rsidP="00D806B8">
      <w:pPr>
        <w:pStyle w:val="Do"/>
      </w:pPr>
      <w:r>
        <w:t>Heading should only be defined for the text that constitutes as a heading for a section or subsection on a page.</w:t>
      </w:r>
    </w:p>
    <w:p w14:paraId="773A21E3" w14:textId="77777777" w:rsidR="00D806B8" w:rsidRDefault="00D806B8" w:rsidP="00D806B8"/>
    <w:p w14:paraId="6CB758C3" w14:textId="4B478156" w:rsidR="00EA7BC6" w:rsidRDefault="00EA7BC6" w:rsidP="00EA7BC6">
      <w:r>
        <w:t xml:space="preserve">For example, in the </w:t>
      </w:r>
      <w:r w:rsidRPr="00B75FB0">
        <w:t>2020-LTIP-target-disclosure-FINAL</w:t>
      </w:r>
      <w:r>
        <w:t xml:space="preserve">.pdf, the heading “Allocation reporting” </w:t>
      </w:r>
      <w:r w:rsidR="006031AF">
        <w:t xml:space="preserve">is </w:t>
      </w:r>
      <w:r w:rsidR="00A77115">
        <w:t xml:space="preserve">appropriately </w:t>
      </w:r>
      <w:r w:rsidR="00026C0A">
        <w:t>defined</w:t>
      </w:r>
      <w:r w:rsidR="006031AF">
        <w:t xml:space="preserve"> as </w:t>
      </w:r>
      <w:r w:rsidR="00A75173">
        <w:t>&lt;</w:t>
      </w:r>
      <w:r w:rsidR="0010298D">
        <w:t>H3</w:t>
      </w:r>
      <w:r w:rsidR="00A75173">
        <w:t>&gt;</w:t>
      </w:r>
      <w:r w:rsidR="00A77115">
        <w:t>.</w:t>
      </w:r>
    </w:p>
    <w:p w14:paraId="275883DB" w14:textId="4752F093" w:rsidR="00EA7BC6" w:rsidRDefault="00EA7BC6" w:rsidP="00EA7BC6">
      <w:pPr>
        <w:jc w:val="center"/>
      </w:pPr>
      <w:r>
        <w:rPr>
          <w:noProof/>
        </w:rPr>
        <w:drawing>
          <wp:inline distT="0" distB="0" distL="0" distR="0" wp14:anchorId="53E410F1" wp14:editId="442BF215">
            <wp:extent cx="5943600" cy="1819275"/>
            <wp:effectExtent l="19050" t="19050" r="19050" b="28575"/>
            <wp:docPr id="18" name="Picture 18" descr="Heading appropriately marked with the &lt;H3&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eading appropriately marked with the &lt;H3&gt; tag."/>
                    <pic:cNvPicPr/>
                  </pic:nvPicPr>
                  <pic:blipFill>
                    <a:blip r:embed="rId51"/>
                    <a:stretch>
                      <a:fillRect/>
                    </a:stretch>
                  </pic:blipFill>
                  <pic:spPr>
                    <a:xfrm>
                      <a:off x="0" y="0"/>
                      <a:ext cx="5943600" cy="1819275"/>
                    </a:xfrm>
                    <a:prstGeom prst="rect">
                      <a:avLst/>
                    </a:prstGeom>
                    <a:ln>
                      <a:solidFill>
                        <a:schemeClr val="tx1"/>
                      </a:solidFill>
                    </a:ln>
                  </pic:spPr>
                </pic:pic>
              </a:graphicData>
            </a:graphic>
          </wp:inline>
        </w:drawing>
      </w:r>
    </w:p>
    <w:p w14:paraId="07232F2A" w14:textId="1F5726E8" w:rsidR="004D25CC" w:rsidRDefault="004D25CC" w:rsidP="00A77115">
      <w:pPr>
        <w:pStyle w:val="Dont"/>
      </w:pPr>
      <w:r w:rsidRPr="00F92338">
        <w:t xml:space="preserve">Avoid </w:t>
      </w:r>
      <w:r w:rsidR="00AF7B1C">
        <w:t>tagging</w:t>
      </w:r>
      <w:r w:rsidRPr="00F92338">
        <w:t xml:space="preserve"> content </w:t>
      </w:r>
      <w:r w:rsidR="00524B08">
        <w:t xml:space="preserve">that does not constitute as a heading </w:t>
      </w:r>
      <w:r w:rsidRPr="00F92338">
        <w:t>using heading tags.</w:t>
      </w:r>
    </w:p>
    <w:p w14:paraId="785FA9F2" w14:textId="28DF3EA7" w:rsidR="005E33C2" w:rsidRPr="00C82027" w:rsidRDefault="0025049F" w:rsidP="005E33C2">
      <w:r w:rsidRPr="003E555F">
        <w:t xml:space="preserve">For example, in the 2020-LTIP-target-disclosure-FINAL.pdf, the date of the document “18 September 2020” content is incorrectly defined as </w:t>
      </w:r>
      <w:r w:rsidR="005E33C2" w:rsidRPr="003E555F">
        <w:t>&lt;</w:t>
      </w:r>
      <w:r w:rsidRPr="003E555F">
        <w:t>H1</w:t>
      </w:r>
      <w:r w:rsidR="005E33C2" w:rsidRPr="003E555F">
        <w:t>&gt;</w:t>
      </w:r>
      <w:r w:rsidRPr="003E555F">
        <w:t>.</w:t>
      </w:r>
      <w:r w:rsidR="00C1484F" w:rsidRPr="003E555F">
        <w:t xml:space="preserve"> </w:t>
      </w:r>
    </w:p>
    <w:p w14:paraId="5C1AD2FE" w14:textId="5F952956" w:rsidR="00110F65" w:rsidRDefault="00110F65" w:rsidP="00E62C09">
      <w:pPr>
        <w:jc w:val="center"/>
      </w:pPr>
      <w:r>
        <w:rPr>
          <w:noProof/>
        </w:rPr>
        <w:drawing>
          <wp:inline distT="0" distB="0" distL="0" distR="0" wp14:anchorId="65A923A1" wp14:editId="61C40108">
            <wp:extent cx="5943600" cy="867410"/>
            <wp:effectExtent l="19050" t="19050" r="19050" b="27940"/>
            <wp:docPr id="19" name="Picture 19" descr="Content incorrectly marked using the &lt;H1&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ntent incorrectly marked using the &lt;H1&gt; tag."/>
                    <pic:cNvPicPr/>
                  </pic:nvPicPr>
                  <pic:blipFill>
                    <a:blip r:embed="rId52"/>
                    <a:stretch>
                      <a:fillRect/>
                    </a:stretch>
                  </pic:blipFill>
                  <pic:spPr>
                    <a:xfrm>
                      <a:off x="0" y="0"/>
                      <a:ext cx="5943600" cy="867410"/>
                    </a:xfrm>
                    <a:prstGeom prst="rect">
                      <a:avLst/>
                    </a:prstGeom>
                    <a:ln>
                      <a:solidFill>
                        <a:schemeClr val="tx1"/>
                      </a:solidFill>
                    </a:ln>
                  </pic:spPr>
                </pic:pic>
              </a:graphicData>
            </a:graphic>
          </wp:inline>
        </w:drawing>
      </w:r>
    </w:p>
    <w:p w14:paraId="1BFEFDAE" w14:textId="77777777" w:rsidR="00F145AB" w:rsidRDefault="00F145AB" w:rsidP="004D25CC">
      <w:pPr>
        <w:pStyle w:val="Avoid"/>
        <w:numPr>
          <w:ilvl w:val="0"/>
          <w:numId w:val="0"/>
        </w:numPr>
        <w:ind w:left="360"/>
        <w:rPr>
          <w:lang w:val="en-US"/>
        </w:rPr>
      </w:pPr>
    </w:p>
    <w:p w14:paraId="338D2DFF" w14:textId="1DD3E505" w:rsidR="00F145AB" w:rsidRPr="00D10D09" w:rsidRDefault="00F145AB" w:rsidP="00070609">
      <w:pPr>
        <w:pStyle w:val="Do"/>
        <w:rPr>
          <w:szCs w:val="20"/>
        </w:rPr>
      </w:pPr>
      <w:r w:rsidRPr="00D10D09">
        <w:rPr>
          <w:szCs w:val="20"/>
        </w:rPr>
        <w:t xml:space="preserve">Use heading tags such as </w:t>
      </w:r>
      <w:r w:rsidR="001330D8">
        <w:rPr>
          <w:szCs w:val="20"/>
        </w:rPr>
        <w:t>&lt;</w:t>
      </w:r>
      <w:r w:rsidRPr="00D10D09">
        <w:rPr>
          <w:szCs w:val="20"/>
        </w:rPr>
        <w:t>H1</w:t>
      </w:r>
      <w:r w:rsidR="001330D8">
        <w:rPr>
          <w:szCs w:val="20"/>
        </w:rPr>
        <w:t>&gt;</w:t>
      </w:r>
      <w:r w:rsidRPr="00D10D09">
        <w:rPr>
          <w:szCs w:val="20"/>
        </w:rPr>
        <w:t>-</w:t>
      </w:r>
      <w:r w:rsidR="001330D8">
        <w:rPr>
          <w:szCs w:val="20"/>
        </w:rPr>
        <w:t>&lt;</w:t>
      </w:r>
      <w:r w:rsidRPr="00D10D09">
        <w:rPr>
          <w:szCs w:val="20"/>
        </w:rPr>
        <w:t>H6</w:t>
      </w:r>
      <w:r w:rsidR="001330D8">
        <w:rPr>
          <w:szCs w:val="20"/>
        </w:rPr>
        <w:t>&gt;</w:t>
      </w:r>
      <w:r w:rsidRPr="00D10D09">
        <w:rPr>
          <w:szCs w:val="20"/>
        </w:rPr>
        <w:t xml:space="preserve"> to </w:t>
      </w:r>
      <w:r w:rsidR="00566F97">
        <w:rPr>
          <w:szCs w:val="20"/>
        </w:rPr>
        <w:t xml:space="preserve">define </w:t>
      </w:r>
      <w:r w:rsidRPr="00D10D09">
        <w:rPr>
          <w:szCs w:val="20"/>
        </w:rPr>
        <w:t xml:space="preserve">headings </w:t>
      </w:r>
      <w:r w:rsidR="00566F97">
        <w:rPr>
          <w:szCs w:val="20"/>
        </w:rPr>
        <w:t xml:space="preserve">in </w:t>
      </w:r>
      <w:r w:rsidR="008665C7">
        <w:rPr>
          <w:szCs w:val="20"/>
        </w:rPr>
        <w:t>a document</w:t>
      </w:r>
      <w:r w:rsidRPr="00D10D09">
        <w:rPr>
          <w:szCs w:val="20"/>
        </w:rPr>
        <w:t>.</w:t>
      </w:r>
    </w:p>
    <w:p w14:paraId="215FE86C" w14:textId="77777777" w:rsidR="00070609" w:rsidRDefault="00070609" w:rsidP="00070609"/>
    <w:p w14:paraId="602C9C01" w14:textId="55F8984B" w:rsidR="008651B3" w:rsidRPr="008C35E8" w:rsidRDefault="008651B3" w:rsidP="00070609">
      <w:pPr>
        <w:pStyle w:val="Dont"/>
      </w:pPr>
      <w:r w:rsidRPr="008C35E8">
        <w:t>Avoid skipping heading levels.</w:t>
      </w:r>
      <w:r w:rsidR="00180801">
        <w:t xml:space="preserve"> </w:t>
      </w:r>
    </w:p>
    <w:p w14:paraId="2A69B1D3" w14:textId="01775D6C" w:rsidR="008651B3" w:rsidRDefault="00452FDC" w:rsidP="008651B3">
      <w:pPr>
        <w:spacing w:after="0"/>
        <w:ind w:left="360"/>
      </w:pPr>
      <w:r>
        <w:t xml:space="preserve">For example, in the </w:t>
      </w:r>
      <w:r w:rsidRPr="00B75FB0">
        <w:t>2020</w:t>
      </w:r>
      <w:r>
        <w:t>RemunerationPolicy.pdf</w:t>
      </w:r>
      <w:r w:rsidR="008651B3">
        <w:t>, the heading text such as “</w:t>
      </w:r>
      <w:r>
        <w:t xml:space="preserve">Aligned to longer-term </w:t>
      </w:r>
      <w:r w:rsidR="00070609">
        <w:t>s</w:t>
      </w:r>
      <w:r>
        <w:t>trategy</w:t>
      </w:r>
      <w:r w:rsidR="008651B3">
        <w:t xml:space="preserve">” </w:t>
      </w:r>
      <w:r w:rsidR="008665C7">
        <w:t>is defined</w:t>
      </w:r>
      <w:r w:rsidR="004B37CE">
        <w:t xml:space="preserve"> </w:t>
      </w:r>
      <w:r w:rsidR="008651B3">
        <w:t>as heading level 3</w:t>
      </w:r>
      <w:r w:rsidR="008651B3" w:rsidRPr="00705B88">
        <w:t xml:space="preserve"> (</w:t>
      </w:r>
      <w:r w:rsidR="00300277">
        <w:t>&lt;</w:t>
      </w:r>
      <w:r w:rsidR="008651B3">
        <w:t>H3</w:t>
      </w:r>
      <w:r w:rsidR="00300277">
        <w:t>&gt;</w:t>
      </w:r>
      <w:r w:rsidR="008651B3" w:rsidRPr="00705B88">
        <w:t>) instead of heading level 2 (</w:t>
      </w:r>
      <w:r w:rsidR="00300277">
        <w:t>&lt;</w:t>
      </w:r>
      <w:r w:rsidR="008651B3">
        <w:t>H</w:t>
      </w:r>
      <w:r w:rsidR="008651B3" w:rsidRPr="00705B88">
        <w:t>2</w:t>
      </w:r>
      <w:r w:rsidR="00300277">
        <w:t>&gt;</w:t>
      </w:r>
      <w:r w:rsidR="008651B3" w:rsidRPr="00705B88">
        <w:t xml:space="preserve">) </w:t>
      </w:r>
      <w:r w:rsidR="008651B3">
        <w:t>in the main content area.</w:t>
      </w:r>
    </w:p>
    <w:p w14:paraId="707F3C7D" w14:textId="77777777" w:rsidR="00D10D09" w:rsidRDefault="00D10D09" w:rsidP="008651B3">
      <w:pPr>
        <w:spacing w:after="0"/>
        <w:ind w:left="360"/>
      </w:pPr>
    </w:p>
    <w:p w14:paraId="11A71709" w14:textId="7887AEBF" w:rsidR="00F61EB6" w:rsidRDefault="00F61EB6" w:rsidP="00F61EB6">
      <w:pPr>
        <w:jc w:val="center"/>
      </w:pPr>
      <w:r>
        <w:rPr>
          <w:noProof/>
        </w:rPr>
        <w:drawing>
          <wp:inline distT="0" distB="0" distL="0" distR="0" wp14:anchorId="0847D1B3" wp14:editId="745376E5">
            <wp:extent cx="5408977" cy="1650431"/>
            <wp:effectExtent l="19050" t="19050" r="20320" b="26035"/>
            <wp:docPr id="28" name="Picture 28" descr="Heading level 2 inaccurately tagged using the &lt;H3&gt; t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eading level 2 inaccurately tagged using the &lt;H3&gt; tag. "/>
                    <pic:cNvPicPr/>
                  </pic:nvPicPr>
                  <pic:blipFill>
                    <a:blip r:embed="rId53"/>
                    <a:stretch>
                      <a:fillRect/>
                    </a:stretch>
                  </pic:blipFill>
                  <pic:spPr>
                    <a:xfrm>
                      <a:off x="0" y="0"/>
                      <a:ext cx="5421762" cy="1654332"/>
                    </a:xfrm>
                    <a:prstGeom prst="rect">
                      <a:avLst/>
                    </a:prstGeom>
                    <a:ln>
                      <a:solidFill>
                        <a:schemeClr val="tx1"/>
                      </a:solidFill>
                    </a:ln>
                  </pic:spPr>
                </pic:pic>
              </a:graphicData>
            </a:graphic>
          </wp:inline>
        </w:drawing>
      </w:r>
    </w:p>
    <w:p w14:paraId="2B8161EB" w14:textId="77777777" w:rsidR="00ED4DC5" w:rsidRPr="00190024" w:rsidRDefault="00ED4DC5" w:rsidP="0011790A">
      <w:pPr>
        <w:pStyle w:val="Dont"/>
      </w:pPr>
      <w:r w:rsidRPr="00190024">
        <w:t xml:space="preserve">Avoid using only visual formatting to </w:t>
      </w:r>
      <w:r>
        <w:t xml:space="preserve">define </w:t>
      </w:r>
      <w:r w:rsidRPr="00190024">
        <w:t xml:space="preserve">headings </w:t>
      </w:r>
      <w:r>
        <w:t>in a document</w:t>
      </w:r>
      <w:r w:rsidRPr="00190024">
        <w:t>.</w:t>
      </w:r>
    </w:p>
    <w:p w14:paraId="1D9642D3" w14:textId="7EC65412" w:rsidR="00ED4DC5" w:rsidRDefault="00B75FB0" w:rsidP="00ED4DC5">
      <w:pPr>
        <w:ind w:left="360"/>
      </w:pPr>
      <w:r>
        <w:t xml:space="preserve">For example, in the </w:t>
      </w:r>
      <w:r w:rsidRPr="00B75FB0">
        <w:t>2020-LTIP-target-disclosure-FINAL</w:t>
      </w:r>
      <w:r>
        <w:t xml:space="preserve">.pdf, </w:t>
      </w:r>
      <w:r w:rsidR="00ED4DC5">
        <w:t>the text</w:t>
      </w:r>
      <w:r w:rsidR="00ED4DC5" w:rsidRPr="00DB7252">
        <w:t xml:space="preserve"> </w:t>
      </w:r>
      <w:r w:rsidR="00D65C8C">
        <w:t>“</w:t>
      </w:r>
      <w:r w:rsidR="00054641">
        <w:t>Long</w:t>
      </w:r>
      <w:r w:rsidR="003F642E">
        <w:t>-Term Incentive Pla</w:t>
      </w:r>
      <w:r w:rsidR="002F4A0D">
        <w:t xml:space="preserve">n </w:t>
      </w:r>
      <w:r w:rsidR="002512E1">
        <w:t>(LTIP)</w:t>
      </w:r>
      <w:r w:rsidR="00ED4DC5">
        <w:t>" visually appear</w:t>
      </w:r>
      <w:r w:rsidR="00DA1A26">
        <w:t>s</w:t>
      </w:r>
      <w:r w:rsidR="00ED4DC5">
        <w:t xml:space="preserve"> as </w:t>
      </w:r>
      <w:r w:rsidR="00DA1A26">
        <w:t xml:space="preserve">a </w:t>
      </w:r>
      <w:r w:rsidR="00ED4DC5">
        <w:t xml:space="preserve">heading but is not </w:t>
      </w:r>
      <w:r w:rsidR="00DA1A26">
        <w:t xml:space="preserve">tagged using </w:t>
      </w:r>
      <w:r w:rsidR="00ED4DC5">
        <w:t xml:space="preserve">heading tag. Instead, visual formatting alone is used to present it as a </w:t>
      </w:r>
      <w:proofErr w:type="gramStart"/>
      <w:r w:rsidR="00ED4DC5">
        <w:t>heading</w:t>
      </w:r>
      <w:proofErr w:type="gramEnd"/>
    </w:p>
    <w:p w14:paraId="12C2FD34" w14:textId="1F576DA6" w:rsidR="00F55054" w:rsidRDefault="001631AF" w:rsidP="00E62C09">
      <w:pPr>
        <w:ind w:left="360"/>
        <w:jc w:val="center"/>
      </w:pPr>
      <w:r>
        <w:rPr>
          <w:noProof/>
        </w:rPr>
        <w:drawing>
          <wp:inline distT="0" distB="0" distL="0" distR="0" wp14:anchorId="78162EE0" wp14:editId="22FD1E96">
            <wp:extent cx="5943600" cy="860425"/>
            <wp:effectExtent l="19050" t="19050" r="19050" b="15875"/>
            <wp:docPr id="16" name="Picture 16" descr="Heading presented using visual formatting a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eading presented using visual formatting alone."/>
                    <pic:cNvPicPr/>
                  </pic:nvPicPr>
                  <pic:blipFill>
                    <a:blip r:embed="rId54"/>
                    <a:stretch>
                      <a:fillRect/>
                    </a:stretch>
                  </pic:blipFill>
                  <pic:spPr>
                    <a:xfrm>
                      <a:off x="0" y="0"/>
                      <a:ext cx="5943600" cy="860425"/>
                    </a:xfrm>
                    <a:prstGeom prst="rect">
                      <a:avLst/>
                    </a:prstGeom>
                    <a:ln>
                      <a:solidFill>
                        <a:schemeClr val="tx1"/>
                      </a:solidFill>
                    </a:ln>
                  </pic:spPr>
                </pic:pic>
              </a:graphicData>
            </a:graphic>
          </wp:inline>
        </w:drawing>
      </w:r>
    </w:p>
    <w:p w14:paraId="1501D7A2" w14:textId="268EEE5E" w:rsidR="00BC3632" w:rsidRDefault="00BC3632" w:rsidP="0011790A">
      <w:pPr>
        <w:pStyle w:val="Dont"/>
      </w:pPr>
      <w:r w:rsidRPr="00190024">
        <w:t>Avoid using multiple</w:t>
      </w:r>
      <w:r>
        <w:t xml:space="preserve"> </w:t>
      </w:r>
      <w:r w:rsidR="003E268B">
        <w:t>&lt;</w:t>
      </w:r>
      <w:r w:rsidR="00C15075">
        <w:t>H1</w:t>
      </w:r>
      <w:r w:rsidR="003E268B">
        <w:t>&gt;</w:t>
      </w:r>
      <w:r>
        <w:t xml:space="preserve"> headings in a document</w:t>
      </w:r>
      <w:r w:rsidRPr="00190024">
        <w:t>.</w:t>
      </w:r>
    </w:p>
    <w:p w14:paraId="0FDEA546" w14:textId="5F8EC538" w:rsidR="00A3418C" w:rsidRDefault="00A3418C" w:rsidP="001364DA">
      <w:r>
        <w:t xml:space="preserve">For example, in the </w:t>
      </w:r>
      <w:r w:rsidR="00CA1340" w:rsidRPr="00CA1340">
        <w:t>FINAL-RNS-200918_Results_of_General_Meeting</w:t>
      </w:r>
      <w:r>
        <w:t xml:space="preserve">.pdf, </w:t>
      </w:r>
      <w:r w:rsidR="002A0A42">
        <w:t xml:space="preserve">there are multiple </w:t>
      </w:r>
      <w:r w:rsidR="0084320E">
        <w:t>&lt;</w:t>
      </w:r>
      <w:r w:rsidR="00C15075">
        <w:t>H1</w:t>
      </w:r>
      <w:r w:rsidR="0084320E">
        <w:t>&gt;</w:t>
      </w:r>
      <w:r w:rsidR="002A0A42">
        <w:t xml:space="preserve"> heading tags. </w:t>
      </w:r>
    </w:p>
    <w:p w14:paraId="2AE778CA" w14:textId="77777777" w:rsidR="00A3418C" w:rsidRDefault="00A3418C" w:rsidP="00A3418C"/>
    <w:p w14:paraId="1E569886" w14:textId="54068F0D" w:rsidR="00A3418C" w:rsidRPr="00DB7252" w:rsidRDefault="00A3418C" w:rsidP="00A3418C">
      <w:pPr>
        <w:jc w:val="center"/>
      </w:pPr>
      <w:r>
        <w:rPr>
          <w:noProof/>
        </w:rPr>
        <w:drawing>
          <wp:inline distT="0" distB="0" distL="0" distR="0" wp14:anchorId="1AAAB9F2" wp14:editId="5B71C524">
            <wp:extent cx="5943600" cy="1086485"/>
            <wp:effectExtent l="19050" t="19050" r="19050" b="18415"/>
            <wp:docPr id="17" name="Picture 17" descr="Use of multiple &lt;H1&gt; tags in a doc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 of multiple &lt;H1&gt; tags in a document. "/>
                    <pic:cNvPicPr/>
                  </pic:nvPicPr>
                  <pic:blipFill>
                    <a:blip r:embed="rId55"/>
                    <a:stretch>
                      <a:fillRect/>
                    </a:stretch>
                  </pic:blipFill>
                  <pic:spPr>
                    <a:xfrm>
                      <a:off x="0" y="0"/>
                      <a:ext cx="5943600" cy="1086485"/>
                    </a:xfrm>
                    <a:prstGeom prst="rect">
                      <a:avLst/>
                    </a:prstGeom>
                    <a:ln>
                      <a:solidFill>
                        <a:schemeClr val="tx1"/>
                      </a:solidFill>
                    </a:ln>
                  </pic:spPr>
                </pic:pic>
              </a:graphicData>
            </a:graphic>
          </wp:inline>
        </w:drawing>
      </w:r>
    </w:p>
    <w:p w14:paraId="3BB5410C" w14:textId="77777777" w:rsidR="00F145AB" w:rsidRPr="007C0A1C" w:rsidRDefault="00F145AB" w:rsidP="004D25CC">
      <w:pPr>
        <w:pStyle w:val="Avoid"/>
        <w:numPr>
          <w:ilvl w:val="0"/>
          <w:numId w:val="0"/>
        </w:numPr>
        <w:ind w:left="360"/>
        <w:rPr>
          <w:lang w:val="en-US"/>
        </w:rPr>
      </w:pPr>
    </w:p>
    <w:p w14:paraId="594BD4A6" w14:textId="780CD75D" w:rsidR="008142D7" w:rsidRDefault="008142D7" w:rsidP="00F87B67">
      <w:pPr>
        <w:pStyle w:val="Do"/>
        <w:numPr>
          <w:ilvl w:val="0"/>
          <w:numId w:val="0"/>
        </w:numPr>
      </w:pPr>
    </w:p>
    <w:p w14:paraId="44576BA6" w14:textId="708B7A8C" w:rsidR="00E10810" w:rsidRDefault="00E10810" w:rsidP="00E10810">
      <w:pPr>
        <w:pStyle w:val="Heading4"/>
      </w:pPr>
      <w:r>
        <w:t>How to test for Accessibility?</w:t>
      </w:r>
    </w:p>
    <w:p w14:paraId="03E9B6E3" w14:textId="7D347189" w:rsidR="00C652AC" w:rsidRDefault="00C652AC" w:rsidP="00C652AC">
      <w:r>
        <w:t xml:space="preserve">To test for </w:t>
      </w:r>
      <w:r w:rsidR="006216E0">
        <w:t xml:space="preserve">document’s </w:t>
      </w:r>
      <w:r>
        <w:t>headings, perform the following steps:</w:t>
      </w:r>
    </w:p>
    <w:p w14:paraId="082670F9" w14:textId="728D87FC" w:rsidR="009363DB" w:rsidRDefault="00BF23B7" w:rsidP="00276102">
      <w:pPr>
        <w:pStyle w:val="ListParagraph"/>
        <w:numPr>
          <w:ilvl w:val="0"/>
          <w:numId w:val="15"/>
        </w:numPr>
      </w:pPr>
      <w:r>
        <w:t xml:space="preserve">Open the document </w:t>
      </w:r>
      <w:r w:rsidR="004671FE">
        <w:t>that needs to be reviewed for heading structure using Acrobat Professional.</w:t>
      </w:r>
      <w:r w:rsidR="00162BC7">
        <w:t xml:space="preserve"> </w:t>
      </w:r>
    </w:p>
    <w:p w14:paraId="156D6925" w14:textId="6C6F7E78" w:rsidR="00E208C1" w:rsidRDefault="00534F90" w:rsidP="00276102">
      <w:pPr>
        <w:pStyle w:val="ListParagraph"/>
        <w:numPr>
          <w:ilvl w:val="0"/>
          <w:numId w:val="15"/>
        </w:numPr>
      </w:pPr>
      <w:r>
        <w:t xml:space="preserve">Select the headings and check the heading tag assigned to it by opening the Tags panel. </w:t>
      </w:r>
    </w:p>
    <w:p w14:paraId="018848E8" w14:textId="6462DB84" w:rsidR="00162BC7" w:rsidRDefault="000B32C4" w:rsidP="00276102">
      <w:pPr>
        <w:pStyle w:val="ListParagraph"/>
        <w:numPr>
          <w:ilvl w:val="0"/>
          <w:numId w:val="15"/>
        </w:numPr>
      </w:pPr>
      <w:r>
        <w:t xml:space="preserve">If the heading tag does not match with the content hierarchy </w:t>
      </w:r>
      <w:r w:rsidR="009F747A">
        <w:t xml:space="preserve">of the document, </w:t>
      </w:r>
      <w:r w:rsidR="008665C7">
        <w:t>then</w:t>
      </w:r>
      <w:r w:rsidR="009F747A">
        <w:t xml:space="preserve"> it is </w:t>
      </w:r>
      <w:r w:rsidR="002D28C1">
        <w:t>an accessibility violation as per WCAG 2.1 success criteria 2.4.10 at Level AAA.</w:t>
      </w:r>
    </w:p>
    <w:p w14:paraId="6DD0AB00" w14:textId="6B5414C2" w:rsidR="00487820" w:rsidRDefault="00487820" w:rsidP="00276102">
      <w:pPr>
        <w:pStyle w:val="ListParagraph"/>
        <w:numPr>
          <w:ilvl w:val="0"/>
          <w:numId w:val="15"/>
        </w:numPr>
      </w:pPr>
      <w:r>
        <w:t xml:space="preserve">If the heading is not tagged using appropriate heading </w:t>
      </w:r>
      <w:r w:rsidR="008665C7">
        <w:t>tag,</w:t>
      </w:r>
      <w:r>
        <w:t xml:space="preserve"> then it is an accessibility violation as per WCAG 2.1 success criteria 1.3.1 at Level A.</w:t>
      </w:r>
    </w:p>
    <w:p w14:paraId="17F85355" w14:textId="77777777" w:rsidR="00591AB0" w:rsidRDefault="00591AB0" w:rsidP="000A4415"/>
    <w:p w14:paraId="1E842DE1" w14:textId="7CCBA409" w:rsidR="006A7560" w:rsidRDefault="006A7560" w:rsidP="006A7560">
      <w:pPr>
        <w:pStyle w:val="tips"/>
      </w:pPr>
      <w:r w:rsidRPr="007C7931">
        <w:rPr>
          <w:rFonts w:ascii="Wingdings" w:eastAsia="Wingdings" w:hAnsi="Wingdings" w:cs="Wingdings"/>
          <w:sz w:val="40"/>
          <w:szCs w:val="40"/>
        </w:rPr>
        <w:t></w:t>
      </w:r>
      <w:r w:rsidR="000A4415">
        <w:t>Tip:</w:t>
      </w:r>
    </w:p>
    <w:p w14:paraId="66C38CF0" w14:textId="4FE0C3FD" w:rsidR="000A4415" w:rsidRDefault="001F6E82" w:rsidP="006A7560">
      <w:pPr>
        <w:pStyle w:val="tips"/>
      </w:pPr>
      <w:r>
        <w:t>Check heading structure of a document with screen reader running to get quick and reliable results.</w:t>
      </w:r>
    </w:p>
    <w:p w14:paraId="09FA6EB4" w14:textId="77777777" w:rsidR="002F3160" w:rsidRDefault="002F3160" w:rsidP="005C2766">
      <w:pPr>
        <w:ind w:left="360"/>
      </w:pPr>
    </w:p>
    <w:p w14:paraId="6B584449" w14:textId="77777777" w:rsidR="00EB2288" w:rsidRDefault="00EB2288" w:rsidP="00447A02"/>
    <w:p w14:paraId="511707FB" w14:textId="45E6D672" w:rsidR="00D957FE" w:rsidRDefault="006A5AED" w:rsidP="00D957FE">
      <w:pPr>
        <w:pStyle w:val="Heading3"/>
        <w:rPr>
          <w:b/>
        </w:rPr>
      </w:pPr>
      <w:bookmarkStart w:id="56" w:name="_Toc57986868"/>
      <w:r>
        <w:rPr>
          <w:b/>
        </w:rPr>
        <w:t>Heading Text</w:t>
      </w:r>
      <w:bookmarkEnd w:id="56"/>
    </w:p>
    <w:p w14:paraId="2FF319A0" w14:textId="651F3A01" w:rsidR="009B09CF" w:rsidRDefault="009B09CF" w:rsidP="009B09CF">
      <w:r>
        <w:t>Heading text should be unique, clear, descriptive, and consistent across pages of a document. This helps users in understanding what content will be available below the given heading, and users can easily find the information they are looking for.</w:t>
      </w:r>
      <w:r w:rsidR="0072434D">
        <w:t xml:space="preserve"> </w:t>
      </w:r>
    </w:p>
    <w:p w14:paraId="7A011259" w14:textId="7274F96D" w:rsidR="0072434D" w:rsidRDefault="006A2D0F" w:rsidP="006A2D0F">
      <w:pPr>
        <w:pStyle w:val="tips"/>
      </w:pPr>
      <w:r w:rsidRPr="007C7931">
        <w:rPr>
          <w:rFonts w:ascii="Wingdings" w:eastAsia="Wingdings" w:hAnsi="Wingdings" w:cs="Wingdings"/>
          <w:sz w:val="40"/>
          <w:szCs w:val="40"/>
        </w:rPr>
        <w:t></w:t>
      </w:r>
      <w:r w:rsidR="0072434D">
        <w:t xml:space="preserve">Tip: </w:t>
      </w:r>
      <w:r>
        <w:br/>
      </w:r>
      <w:r w:rsidR="0072434D">
        <w:t xml:space="preserve">Descriptive heading text helps screen reader users to skim through the document and quickly access the required </w:t>
      </w:r>
      <w:r w:rsidR="001437C0">
        <w:t>content</w:t>
      </w:r>
      <w:r w:rsidR="0072434D">
        <w:t xml:space="preserve">. </w:t>
      </w:r>
    </w:p>
    <w:p w14:paraId="43BDB918" w14:textId="77777777" w:rsidR="000323A9" w:rsidRPr="000323A9" w:rsidRDefault="000323A9" w:rsidP="000323A9"/>
    <w:p w14:paraId="60F532B0" w14:textId="59DA81B0" w:rsidR="00E37433" w:rsidRPr="00E37433" w:rsidRDefault="00237BFD" w:rsidP="00E37433">
      <w:r w:rsidRPr="007C7931">
        <w:rPr>
          <w:noProof/>
        </w:rPr>
        <w:drawing>
          <wp:inline distT="0" distB="0" distL="0" distR="0" wp14:anchorId="02D9E15E" wp14:editId="2EAE2A42">
            <wp:extent cx="807886" cy="327445"/>
            <wp:effectExtent l="19050" t="19050" r="11430" b="15875"/>
            <wp:docPr id="506" name="Picture 50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076F8" w14:paraId="12625F3E"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577554EA" w14:textId="7777777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4B478912" w14:textId="77777777" w:rsidR="00A076F8" w:rsidRDefault="00A076F8" w:rsidP="0021751A">
            <w:pPr>
              <w:pStyle w:val="Level"/>
              <w:ind w:left="15"/>
            </w:pPr>
            <w:r>
              <w:t>WCAG Conformance Level</w:t>
            </w:r>
          </w:p>
        </w:tc>
      </w:tr>
      <w:tr w:rsidR="00A076F8" w14:paraId="02C59003"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62EC8FFC" w14:textId="2BFFE0C4" w:rsidR="00A076F8" w:rsidRPr="00B3564B" w:rsidRDefault="00B3564B" w:rsidP="0021751A">
            <w:pPr>
              <w:pStyle w:val="Strong1"/>
            </w:pPr>
            <w:r w:rsidRPr="00B3564B">
              <w:rPr>
                <w:rStyle w:val="normaltextrun"/>
                <w:rFonts w:ascii="Calibri" w:hAnsi="Calibri" w:cs="Calibri"/>
                <w:color w:val="000000"/>
                <w:shd w:val="clear" w:color="auto" w:fill="FFFFFF"/>
              </w:rPr>
              <w:t>2.4.6 Headings and Labels</w:t>
            </w:r>
            <w:r w:rsidRPr="00B3564B">
              <w:rPr>
                <w:rStyle w:val="eop"/>
                <w:rFonts w:ascii="Calibri" w:hAnsi="Calibri" w:cs="Calibri"/>
                <w:color w:val="000000"/>
                <w:shd w:val="clear" w:color="auto" w:fill="FFFFFF"/>
              </w:rPr>
              <w:t> </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285C94CF" w14:textId="735C41C6" w:rsidR="00A076F8" w:rsidRDefault="00B3564B" w:rsidP="0021751A">
            <w:pPr>
              <w:pStyle w:val="Strong1"/>
            </w:pPr>
            <w:r>
              <w:t>AA</w:t>
            </w:r>
          </w:p>
        </w:tc>
      </w:tr>
    </w:tbl>
    <w:p w14:paraId="70326927" w14:textId="20800F45" w:rsidR="00A076F8" w:rsidRDefault="00A076F8" w:rsidP="00A076F8">
      <w:pPr>
        <w:pStyle w:val="Heading4"/>
      </w:pPr>
      <w:r w:rsidRPr="005E549F">
        <w:t>How to implement</w:t>
      </w:r>
      <w:r>
        <w:t>?</w:t>
      </w:r>
    </w:p>
    <w:p w14:paraId="6BD6985D" w14:textId="250844E2" w:rsidR="00877A85" w:rsidRDefault="00877A85" w:rsidP="00387C72">
      <w:r>
        <w:t>This section lists the techniques that need to be implemented to ensure heading text of a document is descriptive.</w:t>
      </w:r>
    </w:p>
    <w:p w14:paraId="5B7D5FCD" w14:textId="77777777" w:rsidR="00C75AFB" w:rsidRDefault="00C75AFB" w:rsidP="00276102">
      <w:pPr>
        <w:pStyle w:val="ListParagraph"/>
        <w:numPr>
          <w:ilvl w:val="0"/>
          <w:numId w:val="34"/>
        </w:numPr>
      </w:pPr>
      <w:r>
        <w:t>Use heading text that is descriptive of the section’s content.</w:t>
      </w:r>
    </w:p>
    <w:p w14:paraId="03047CBE" w14:textId="4499CDEA" w:rsidR="00C75AFB" w:rsidRDefault="00C75AFB" w:rsidP="00276102">
      <w:pPr>
        <w:pStyle w:val="ListParagraph"/>
        <w:numPr>
          <w:ilvl w:val="0"/>
          <w:numId w:val="34"/>
        </w:numPr>
      </w:pPr>
      <w:r>
        <w:t xml:space="preserve">Use unique heading text for each section and sub-section of a document. </w:t>
      </w:r>
    </w:p>
    <w:p w14:paraId="550B03B9" w14:textId="02D58E46" w:rsidR="009C3C57" w:rsidRDefault="00365C70" w:rsidP="00276102">
      <w:pPr>
        <w:pStyle w:val="ListParagraph"/>
        <w:numPr>
          <w:ilvl w:val="0"/>
          <w:numId w:val="34"/>
        </w:numPr>
      </w:pPr>
      <w:r>
        <w:t xml:space="preserve">Use a single heading tag to present heading text split </w:t>
      </w:r>
      <w:r w:rsidR="00146F7B">
        <w:t xml:space="preserve">across </w:t>
      </w:r>
      <w:r w:rsidR="00E72BBE">
        <w:t>multiple lines</w:t>
      </w:r>
      <w:r w:rsidR="00146F7B">
        <w:t>.</w:t>
      </w:r>
      <w:r w:rsidR="00FA1FF3">
        <w:t xml:space="preserve"> </w:t>
      </w:r>
      <w:r w:rsidR="00354879">
        <w:t xml:space="preserve">If there are two tags </w:t>
      </w:r>
      <w:r w:rsidR="00022402">
        <w:t xml:space="preserve">present in the </w:t>
      </w:r>
      <w:r w:rsidR="008665C7">
        <w:t>Content Panel</w:t>
      </w:r>
      <w:r w:rsidR="00022402">
        <w:t xml:space="preserve"> of the document, then </w:t>
      </w:r>
      <w:r w:rsidR="009509A9">
        <w:t xml:space="preserve">move the text inside a single tag and delete </w:t>
      </w:r>
      <w:r w:rsidR="008665C7">
        <w:t>the other</w:t>
      </w:r>
      <w:r w:rsidR="009509A9">
        <w:t xml:space="preserve"> tag from the Contents Panel. </w:t>
      </w:r>
    </w:p>
    <w:p w14:paraId="17EFBDC2" w14:textId="77777777" w:rsidR="00DD5CA4" w:rsidRDefault="00DD5CA4" w:rsidP="008930F9"/>
    <w:p w14:paraId="424C1837" w14:textId="38460AFC" w:rsidR="006A7560" w:rsidRDefault="006A7560" w:rsidP="006A7560">
      <w:pPr>
        <w:pStyle w:val="tips"/>
      </w:pPr>
      <w:r w:rsidRPr="007C7931">
        <w:rPr>
          <w:rFonts w:ascii="Wingdings" w:eastAsia="Wingdings" w:hAnsi="Wingdings" w:cs="Wingdings"/>
          <w:sz w:val="40"/>
          <w:szCs w:val="40"/>
        </w:rPr>
        <w:t></w:t>
      </w:r>
      <w:r w:rsidR="008930F9">
        <w:t>Tip</w:t>
      </w:r>
      <w:r w:rsidR="007561E8">
        <w:t>:</w:t>
      </w:r>
    </w:p>
    <w:p w14:paraId="78C33DCF" w14:textId="51EB615C" w:rsidR="00E72BBE" w:rsidRDefault="001F0BEE" w:rsidP="006A7560">
      <w:pPr>
        <w:pStyle w:val="tips"/>
      </w:pPr>
      <w:r>
        <w:t xml:space="preserve">Include the heading text within Actual </w:t>
      </w:r>
      <w:r w:rsidR="008665C7">
        <w:t>text of</w:t>
      </w:r>
      <w:r w:rsidR="00B023C1">
        <w:t xml:space="preserve"> the respective </w:t>
      </w:r>
      <w:r w:rsidR="008665C7">
        <w:t>heading tag</w:t>
      </w:r>
      <w:r w:rsidR="00AA1BA4">
        <w:t xml:space="preserve"> if the </w:t>
      </w:r>
      <w:r w:rsidR="000A709A">
        <w:t xml:space="preserve">heading text is </w:t>
      </w:r>
      <w:r w:rsidR="00227702">
        <w:t>s</w:t>
      </w:r>
      <w:r w:rsidR="000A709A">
        <w:t>plit visually but does not ha</w:t>
      </w:r>
      <w:r w:rsidR="00B73007">
        <w:t xml:space="preserve">ve multiple tags in the Contents Panel. </w:t>
      </w:r>
    </w:p>
    <w:p w14:paraId="180AC3B2" w14:textId="4340411E" w:rsidR="00544F61" w:rsidRDefault="00544F61" w:rsidP="004B4A6C"/>
    <w:p w14:paraId="27876108" w14:textId="65E47D58" w:rsidR="000B360B" w:rsidRPr="000B360B" w:rsidRDefault="00D957FE" w:rsidP="000B360B">
      <w:pPr>
        <w:pStyle w:val="Heading4"/>
      </w:pPr>
      <w:r>
        <w:t>Practices to Apply &amp; Avoid</w:t>
      </w:r>
      <w:r w:rsidR="00F87B67">
        <w:br/>
      </w:r>
    </w:p>
    <w:p w14:paraId="0104BC38" w14:textId="607F89B5" w:rsidR="00F87B67" w:rsidRDefault="00F87B67" w:rsidP="00F87B67">
      <w:pPr>
        <w:pStyle w:val="Do"/>
      </w:pPr>
      <w:r>
        <w:t>Ensure descriptive heading text</w:t>
      </w:r>
      <w:r w:rsidR="00426DBD">
        <w:t xml:space="preserve"> is used for each section and sub-section of a document</w:t>
      </w:r>
      <w:r>
        <w:t>.</w:t>
      </w:r>
    </w:p>
    <w:p w14:paraId="2DB56D56" w14:textId="77777777" w:rsidR="00F87B67" w:rsidRDefault="00F87B67" w:rsidP="00F87B67">
      <w:pPr>
        <w:pStyle w:val="Do"/>
        <w:numPr>
          <w:ilvl w:val="0"/>
          <w:numId w:val="0"/>
        </w:numPr>
        <w:ind w:left="360" w:hanging="360"/>
      </w:pPr>
    </w:p>
    <w:p w14:paraId="2430508A" w14:textId="161BFD69" w:rsidR="00F87B67" w:rsidRDefault="00F87B67" w:rsidP="00F87B67">
      <w:r>
        <w:t xml:space="preserve">For example, in Pearson-Social-Bond-Brochure_Accessible.pdf, the heading text “2020 Sustainability Plan” is descriptive about the </w:t>
      </w:r>
      <w:r w:rsidR="00C36678">
        <w:t xml:space="preserve">section’s </w:t>
      </w:r>
      <w:r>
        <w:t xml:space="preserve">content. </w:t>
      </w:r>
    </w:p>
    <w:p w14:paraId="6C8E8A5F" w14:textId="77777777" w:rsidR="00F87B67" w:rsidRDefault="00F87B67" w:rsidP="00F87B67">
      <w:pPr>
        <w:pStyle w:val="Do"/>
        <w:numPr>
          <w:ilvl w:val="0"/>
          <w:numId w:val="0"/>
        </w:numPr>
        <w:ind w:left="360" w:hanging="360"/>
        <w:rPr>
          <w:noProof/>
        </w:rPr>
      </w:pPr>
    </w:p>
    <w:p w14:paraId="335F449A" w14:textId="77777777" w:rsidR="00F87B67" w:rsidRDefault="00F87B67" w:rsidP="005E386E">
      <w:pPr>
        <w:jc w:val="center"/>
      </w:pPr>
      <w:r>
        <w:rPr>
          <w:noProof/>
        </w:rPr>
        <w:drawing>
          <wp:inline distT="0" distB="0" distL="0" distR="0" wp14:anchorId="68D7A155" wp14:editId="33552E78">
            <wp:extent cx="4077053" cy="2331922"/>
            <wp:effectExtent l="19050" t="19050" r="19050" b="11430"/>
            <wp:docPr id="99" name="Picture 99" descr="Descriptive heading text for a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escriptive heading text for a section."/>
                    <pic:cNvPicPr/>
                  </pic:nvPicPr>
                  <pic:blipFill>
                    <a:blip r:embed="rId56"/>
                    <a:stretch>
                      <a:fillRect/>
                    </a:stretch>
                  </pic:blipFill>
                  <pic:spPr>
                    <a:xfrm>
                      <a:off x="0" y="0"/>
                      <a:ext cx="4077053" cy="2331922"/>
                    </a:xfrm>
                    <a:prstGeom prst="rect">
                      <a:avLst/>
                    </a:prstGeom>
                    <a:ln>
                      <a:solidFill>
                        <a:schemeClr val="tx1"/>
                      </a:solidFill>
                    </a:ln>
                  </pic:spPr>
                </pic:pic>
              </a:graphicData>
            </a:graphic>
          </wp:inline>
        </w:drawing>
      </w:r>
    </w:p>
    <w:p w14:paraId="7345A3F2" w14:textId="77777777" w:rsidR="00F87B67" w:rsidRDefault="00F87B67" w:rsidP="00F87B67">
      <w:pPr>
        <w:pStyle w:val="Dont"/>
        <w:numPr>
          <w:ilvl w:val="0"/>
          <w:numId w:val="0"/>
        </w:numPr>
        <w:ind w:left="360"/>
      </w:pPr>
    </w:p>
    <w:p w14:paraId="4403B254" w14:textId="11BA0A24" w:rsidR="009F36B0" w:rsidRDefault="0067269F" w:rsidP="00AA1D91">
      <w:pPr>
        <w:pStyle w:val="Dont"/>
      </w:pPr>
      <w:r>
        <w:t xml:space="preserve">Avoid splitting </w:t>
      </w:r>
      <w:r w:rsidR="00A40465">
        <w:t>heading text</w:t>
      </w:r>
      <w:r w:rsidR="006A7560">
        <w:t xml:space="preserve"> </w:t>
      </w:r>
      <w:r w:rsidR="006175D0">
        <w:t>into</w:t>
      </w:r>
      <w:r w:rsidR="00FD7FFC">
        <w:t xml:space="preserve"> multiple heading tags.</w:t>
      </w:r>
      <w:r w:rsidR="00A40465">
        <w:t xml:space="preserve"> </w:t>
      </w:r>
    </w:p>
    <w:p w14:paraId="63361352" w14:textId="5BE972B1" w:rsidR="00F06761" w:rsidRDefault="00F06761" w:rsidP="00F06761">
      <w:r>
        <w:t xml:space="preserve">For example, in the </w:t>
      </w:r>
      <w:r w:rsidR="005112C8">
        <w:t>Pearson-Social-Bond-Brochure_Accessible.pdf</w:t>
      </w:r>
      <w:r>
        <w:t>, the</w:t>
      </w:r>
      <w:r w:rsidR="002516EB">
        <w:t xml:space="preserve"> heading</w:t>
      </w:r>
      <w:r w:rsidR="0033433A">
        <w:t xml:space="preserve"> “</w:t>
      </w:r>
      <w:r w:rsidR="005112C8">
        <w:t>Pearson’s Responsible Business Lea</w:t>
      </w:r>
      <w:r w:rsidR="00F517D7">
        <w:t>dership</w:t>
      </w:r>
      <w:r w:rsidR="00127CAA">
        <w:t xml:space="preserve"> Council (RBLC)</w:t>
      </w:r>
      <w:r w:rsidR="0033433A">
        <w:t>”</w:t>
      </w:r>
      <w:r w:rsidR="002516EB">
        <w:t xml:space="preserve"> </w:t>
      </w:r>
      <w:r w:rsidR="00A40465">
        <w:t xml:space="preserve">is split into two </w:t>
      </w:r>
      <w:r w:rsidR="00FD7FFC">
        <w:t xml:space="preserve">heading tags </w:t>
      </w:r>
      <w:r w:rsidR="0033433A">
        <w:t>- “</w:t>
      </w:r>
      <w:r w:rsidR="00270955">
        <w:t>Pearson’s Responsible Business</w:t>
      </w:r>
      <w:r w:rsidR="0033433A">
        <w:t>” and “</w:t>
      </w:r>
      <w:r w:rsidR="00270955">
        <w:t>Leadership Council (RBLC)</w:t>
      </w:r>
      <w:r w:rsidR="0033433A">
        <w:t xml:space="preserve">”. This will result in </w:t>
      </w:r>
      <w:r w:rsidR="000B16D6">
        <w:t xml:space="preserve">two headings announced </w:t>
      </w:r>
      <w:r w:rsidR="0033433A">
        <w:t xml:space="preserve">for screen reader users. </w:t>
      </w:r>
    </w:p>
    <w:p w14:paraId="4BC015B7" w14:textId="7520281D" w:rsidR="00F06761" w:rsidRDefault="00F55016" w:rsidP="00F06761">
      <w:r>
        <w:rPr>
          <w:noProof/>
        </w:rPr>
        <w:drawing>
          <wp:inline distT="0" distB="0" distL="0" distR="0" wp14:anchorId="09DF2065" wp14:editId="2930129B">
            <wp:extent cx="5943600" cy="1334135"/>
            <wp:effectExtent l="19050" t="19050" r="19050" b="18415"/>
            <wp:docPr id="449" name="Picture 449" descr="Heading text split in two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Heading text split in two tags."/>
                    <pic:cNvPicPr/>
                  </pic:nvPicPr>
                  <pic:blipFill>
                    <a:blip r:embed="rId57"/>
                    <a:stretch>
                      <a:fillRect/>
                    </a:stretch>
                  </pic:blipFill>
                  <pic:spPr>
                    <a:xfrm>
                      <a:off x="0" y="0"/>
                      <a:ext cx="5943600" cy="1334135"/>
                    </a:xfrm>
                    <a:prstGeom prst="rect">
                      <a:avLst/>
                    </a:prstGeom>
                    <a:ln>
                      <a:solidFill>
                        <a:schemeClr val="tx1"/>
                      </a:solidFill>
                    </a:ln>
                  </pic:spPr>
                </pic:pic>
              </a:graphicData>
            </a:graphic>
          </wp:inline>
        </w:drawing>
      </w:r>
    </w:p>
    <w:p w14:paraId="76AB25C9" w14:textId="7AA0F46B" w:rsidR="005524DD" w:rsidRDefault="005524DD" w:rsidP="009F36B0"/>
    <w:p w14:paraId="5B284A7D" w14:textId="5FDF1DE1" w:rsidR="00981E25" w:rsidRDefault="00981E25" w:rsidP="00F74CBE">
      <w:pPr>
        <w:pStyle w:val="Do"/>
        <w:rPr>
          <w:szCs w:val="20"/>
        </w:rPr>
      </w:pPr>
      <w:r w:rsidRPr="00F74CBE">
        <w:rPr>
          <w:szCs w:val="20"/>
        </w:rPr>
        <w:t>Ensure Heading</w:t>
      </w:r>
      <w:r w:rsidR="00F74CBE" w:rsidRPr="00F74CBE">
        <w:rPr>
          <w:szCs w:val="20"/>
        </w:rPr>
        <w:t xml:space="preserve"> text is </w:t>
      </w:r>
      <w:r w:rsidR="00FE6E2E">
        <w:rPr>
          <w:szCs w:val="20"/>
        </w:rPr>
        <w:t>i</w:t>
      </w:r>
      <w:r w:rsidR="00F74CBE" w:rsidRPr="00F74CBE">
        <w:rPr>
          <w:szCs w:val="20"/>
        </w:rPr>
        <w:t xml:space="preserve">n one </w:t>
      </w:r>
      <w:r w:rsidR="00B22340">
        <w:rPr>
          <w:szCs w:val="20"/>
        </w:rPr>
        <w:t>tag</w:t>
      </w:r>
      <w:r w:rsidR="00F74CBE" w:rsidRPr="00F74CBE">
        <w:rPr>
          <w:szCs w:val="20"/>
        </w:rPr>
        <w:t xml:space="preserve">. </w:t>
      </w:r>
      <w:r w:rsidR="00654A8F">
        <w:rPr>
          <w:szCs w:val="20"/>
        </w:rPr>
        <w:br/>
      </w:r>
    </w:p>
    <w:p w14:paraId="491AF7A6" w14:textId="4B35F159" w:rsidR="00F74CBE" w:rsidRDefault="00F74CBE" w:rsidP="00F74CBE">
      <w:r>
        <w:t>For example, in the</w:t>
      </w:r>
      <w:r w:rsidR="007F5BEA">
        <w:t xml:space="preserve"> Pearson-Social-Bond-Brochure_Accessible.pdf</w:t>
      </w:r>
      <w:r>
        <w:t xml:space="preserve">, the heading </w:t>
      </w:r>
      <w:r w:rsidR="0033433A">
        <w:t xml:space="preserve">text </w:t>
      </w:r>
      <w:r w:rsidR="00D3504D">
        <w:t>“</w:t>
      </w:r>
      <w:r w:rsidR="00E756C9">
        <w:t>Taking stock of our 2020 plan</w:t>
      </w:r>
      <w:r w:rsidR="00D3504D">
        <w:t xml:space="preserve">” is </w:t>
      </w:r>
      <w:r w:rsidR="00FD7FFC">
        <w:t xml:space="preserve">within </w:t>
      </w:r>
      <w:r w:rsidR="0080382F">
        <w:t>a single</w:t>
      </w:r>
      <w:r w:rsidR="00D3504D">
        <w:t xml:space="preserve"> </w:t>
      </w:r>
      <w:r w:rsidR="00913C18">
        <w:t>&lt;</w:t>
      </w:r>
      <w:r w:rsidR="00D3504D">
        <w:t>H</w:t>
      </w:r>
      <w:r w:rsidR="00E756C9">
        <w:t>2</w:t>
      </w:r>
      <w:r w:rsidR="00913C18">
        <w:t>&gt;</w:t>
      </w:r>
      <w:r w:rsidR="00D3504D">
        <w:t xml:space="preserve"> tag.</w:t>
      </w:r>
    </w:p>
    <w:p w14:paraId="32C78473" w14:textId="3F7D43D2" w:rsidR="00E756C9" w:rsidRDefault="00E756C9" w:rsidP="006F1D42">
      <w:pPr>
        <w:jc w:val="center"/>
      </w:pPr>
      <w:r>
        <w:rPr>
          <w:noProof/>
        </w:rPr>
        <w:drawing>
          <wp:inline distT="0" distB="0" distL="0" distR="0" wp14:anchorId="439F9B91" wp14:editId="0BEA878E">
            <wp:extent cx="5943600" cy="1202055"/>
            <wp:effectExtent l="19050" t="19050" r="19050" b="17145"/>
            <wp:docPr id="450" name="Picture 450" descr="Heading text tagged appropriately within one &lt;H2&gt; t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Heading text tagged appropriately within one &lt;H2&gt; tag. "/>
                    <pic:cNvPicPr/>
                  </pic:nvPicPr>
                  <pic:blipFill>
                    <a:blip r:embed="rId58"/>
                    <a:stretch>
                      <a:fillRect/>
                    </a:stretch>
                  </pic:blipFill>
                  <pic:spPr>
                    <a:xfrm>
                      <a:off x="0" y="0"/>
                      <a:ext cx="5943600" cy="1202055"/>
                    </a:xfrm>
                    <a:prstGeom prst="rect">
                      <a:avLst/>
                    </a:prstGeom>
                    <a:ln>
                      <a:solidFill>
                        <a:schemeClr val="tx1"/>
                      </a:solidFill>
                    </a:ln>
                  </pic:spPr>
                </pic:pic>
              </a:graphicData>
            </a:graphic>
          </wp:inline>
        </w:drawing>
      </w:r>
    </w:p>
    <w:p w14:paraId="4B599AA4" w14:textId="77777777" w:rsidR="004E2E5F" w:rsidRDefault="004E2E5F" w:rsidP="004E2E5F">
      <w:pPr>
        <w:pStyle w:val="Level"/>
      </w:pPr>
      <w:r>
        <w:t>User Groups Affected</w:t>
      </w:r>
    </w:p>
    <w:p w14:paraId="478E57B3" w14:textId="77777777" w:rsidR="004E2E5F" w:rsidRPr="00070609" w:rsidRDefault="004E2E5F" w:rsidP="004E2E5F">
      <w:pPr>
        <w:pStyle w:val="ListParagraph"/>
        <w:numPr>
          <w:ilvl w:val="0"/>
          <w:numId w:val="6"/>
        </w:numPr>
        <w:spacing w:after="100" w:afterAutospacing="1" w:line="240" w:lineRule="auto"/>
        <w:jc w:val="both"/>
        <w:rPr>
          <w:rFonts w:eastAsia="Times New Roman" w:cstheme="minorHAnsi"/>
          <w:szCs w:val="24"/>
        </w:rPr>
      </w:pPr>
      <w:r w:rsidRPr="00070609">
        <w:rPr>
          <w:rFonts w:eastAsia="Times New Roman" w:cstheme="minorHAnsi"/>
          <w:szCs w:val="24"/>
        </w:rPr>
        <w:t>Blind users</w:t>
      </w:r>
    </w:p>
    <w:p w14:paraId="3AC74ADD" w14:textId="77777777" w:rsidR="004E2E5F" w:rsidRPr="00070609" w:rsidRDefault="004E2E5F" w:rsidP="004E2E5F">
      <w:pPr>
        <w:pStyle w:val="ListParagraph"/>
        <w:numPr>
          <w:ilvl w:val="0"/>
          <w:numId w:val="6"/>
        </w:numPr>
        <w:spacing w:after="100" w:afterAutospacing="1" w:line="240" w:lineRule="auto"/>
        <w:jc w:val="both"/>
        <w:rPr>
          <w:rFonts w:eastAsia="Times New Roman" w:cstheme="minorHAnsi"/>
          <w:szCs w:val="24"/>
        </w:rPr>
      </w:pPr>
      <w:r w:rsidRPr="00070609">
        <w:rPr>
          <w:rFonts w:eastAsia="Times New Roman" w:cstheme="minorHAnsi"/>
          <w:szCs w:val="24"/>
        </w:rPr>
        <w:t>Low-vision Users</w:t>
      </w:r>
    </w:p>
    <w:p w14:paraId="0A8FDC27" w14:textId="77777777" w:rsidR="004E2E5F" w:rsidRPr="00070609" w:rsidRDefault="004E2E5F" w:rsidP="004E2E5F">
      <w:pPr>
        <w:pStyle w:val="ListParagraph"/>
        <w:numPr>
          <w:ilvl w:val="0"/>
          <w:numId w:val="6"/>
        </w:numPr>
        <w:spacing w:after="100" w:afterAutospacing="1" w:line="240" w:lineRule="auto"/>
        <w:jc w:val="both"/>
        <w:rPr>
          <w:rFonts w:eastAsia="Times New Roman" w:cstheme="minorHAnsi"/>
          <w:szCs w:val="24"/>
        </w:rPr>
      </w:pPr>
      <w:r w:rsidRPr="00070609">
        <w:rPr>
          <w:rFonts w:eastAsia="Times New Roman" w:cstheme="minorHAnsi"/>
          <w:szCs w:val="24"/>
        </w:rPr>
        <w:t>Users with learning disabilities</w:t>
      </w:r>
    </w:p>
    <w:p w14:paraId="3A0E22CB" w14:textId="77777777" w:rsidR="004E2E5F" w:rsidRPr="00F74CBE" w:rsidRDefault="004E2E5F" w:rsidP="00293DAC">
      <w:pPr>
        <w:rPr>
          <w:szCs w:val="20"/>
        </w:rPr>
      </w:pPr>
    </w:p>
    <w:p w14:paraId="5EFCC12E" w14:textId="7A86D03B" w:rsidR="00D957FE" w:rsidRDefault="00D957FE" w:rsidP="00D957FE">
      <w:pPr>
        <w:pStyle w:val="Heading4"/>
      </w:pPr>
      <w:r>
        <w:t>How to test for Accessibility?</w:t>
      </w:r>
    </w:p>
    <w:p w14:paraId="20EF7114" w14:textId="1F1E6393" w:rsidR="00F83EB2" w:rsidRDefault="00F83EB2" w:rsidP="00F83EB2">
      <w:r>
        <w:t xml:space="preserve">To test </w:t>
      </w:r>
      <w:r w:rsidR="00FA69D6">
        <w:t xml:space="preserve">for a document’s </w:t>
      </w:r>
      <w:r>
        <w:t>heading text, perform the following steps:</w:t>
      </w:r>
    </w:p>
    <w:p w14:paraId="776F136C" w14:textId="3693B31E" w:rsidR="00F83EB2" w:rsidRDefault="00F83EB2" w:rsidP="00276102">
      <w:pPr>
        <w:pStyle w:val="ListParagraph"/>
        <w:numPr>
          <w:ilvl w:val="0"/>
          <w:numId w:val="33"/>
        </w:numPr>
      </w:pPr>
      <w:r>
        <w:t>Open the PDF document that needs to be tested</w:t>
      </w:r>
      <w:r w:rsidR="00A56863">
        <w:t xml:space="preserve"> in Adobe Reader</w:t>
      </w:r>
      <w:r>
        <w:t xml:space="preserve">. </w:t>
      </w:r>
    </w:p>
    <w:p w14:paraId="692EF2EF" w14:textId="04BEB216" w:rsidR="00F83EB2" w:rsidRDefault="00F83EB2" w:rsidP="00276102">
      <w:pPr>
        <w:pStyle w:val="ListParagraph"/>
        <w:numPr>
          <w:ilvl w:val="0"/>
          <w:numId w:val="33"/>
        </w:numPr>
      </w:pPr>
      <w:r>
        <w:t>Turn o</w:t>
      </w:r>
      <w:r w:rsidR="00A56863">
        <w:t>n either JAWS or NVDA.</w:t>
      </w:r>
    </w:p>
    <w:p w14:paraId="22C2A19A" w14:textId="147F7AF8" w:rsidR="00A56863" w:rsidRDefault="00A56863" w:rsidP="00276102">
      <w:pPr>
        <w:pStyle w:val="ListParagraph"/>
        <w:numPr>
          <w:ilvl w:val="0"/>
          <w:numId w:val="33"/>
        </w:numPr>
      </w:pPr>
      <w:r>
        <w:t xml:space="preserve">Press “H” to jump </w:t>
      </w:r>
      <w:r w:rsidR="001B0195">
        <w:t xml:space="preserve">to the next heading and “Shift + H” to jump back to the previous heading. </w:t>
      </w:r>
    </w:p>
    <w:p w14:paraId="495CB692" w14:textId="15A04CE3" w:rsidR="00EA007B" w:rsidRDefault="00EA007B" w:rsidP="00276102">
      <w:pPr>
        <w:pStyle w:val="ListParagraph"/>
        <w:numPr>
          <w:ilvl w:val="0"/>
          <w:numId w:val="33"/>
        </w:numPr>
      </w:pPr>
      <w:r>
        <w:t xml:space="preserve">Press “Insert + F6” to access the list of headings </w:t>
      </w:r>
      <w:r w:rsidR="00FD0C3B">
        <w:t>using JAWS or “Insert + F7” to access the list of headings</w:t>
      </w:r>
      <w:r w:rsidR="00023E2F">
        <w:t xml:space="preserve"> using NVDA</w:t>
      </w:r>
      <w:r w:rsidR="00FD0C3B">
        <w:t xml:space="preserve">. </w:t>
      </w:r>
    </w:p>
    <w:p w14:paraId="799D4825" w14:textId="67A6505B" w:rsidR="00AA6D30" w:rsidRDefault="00AA6D30" w:rsidP="00276102">
      <w:pPr>
        <w:pStyle w:val="ListParagraph"/>
        <w:numPr>
          <w:ilvl w:val="0"/>
          <w:numId w:val="33"/>
        </w:numPr>
      </w:pPr>
      <w:r>
        <w:t xml:space="preserve">Check if any heading </w:t>
      </w:r>
      <w:r w:rsidR="00CD1968">
        <w:t>tag</w:t>
      </w:r>
      <w:r>
        <w:t xml:space="preserve"> is split </w:t>
      </w:r>
      <w:r w:rsidR="008665C7">
        <w:t>into</w:t>
      </w:r>
      <w:r w:rsidR="00F95AB8">
        <w:t xml:space="preserve"> </w:t>
      </w:r>
      <w:r>
        <w:t xml:space="preserve">multiple </w:t>
      </w:r>
      <w:r w:rsidR="00CD1968">
        <w:t>tags</w:t>
      </w:r>
      <w:r>
        <w:t>.</w:t>
      </w:r>
    </w:p>
    <w:p w14:paraId="4B82ED46" w14:textId="3EBFCC11" w:rsidR="00AA6D30" w:rsidRDefault="00AA6D30" w:rsidP="00276102">
      <w:pPr>
        <w:pStyle w:val="ListParagraph"/>
        <w:numPr>
          <w:ilvl w:val="0"/>
          <w:numId w:val="33"/>
        </w:numPr>
      </w:pPr>
      <w:r>
        <w:t xml:space="preserve">Check if heading text sufficiently describes the </w:t>
      </w:r>
      <w:r w:rsidR="00532378">
        <w:t xml:space="preserve">content of each section. </w:t>
      </w:r>
    </w:p>
    <w:p w14:paraId="5F048CF4" w14:textId="594CE8EE" w:rsidR="00532378" w:rsidRDefault="00532378" w:rsidP="00276102">
      <w:pPr>
        <w:pStyle w:val="ListParagraph"/>
        <w:numPr>
          <w:ilvl w:val="0"/>
          <w:numId w:val="33"/>
        </w:numPr>
      </w:pPr>
      <w:r>
        <w:t xml:space="preserve">If the conditions in step 5 and 6 are </w:t>
      </w:r>
      <w:r w:rsidR="008665C7">
        <w:t>true,</w:t>
      </w:r>
      <w:r>
        <w:t xml:space="preserve"> then it is </w:t>
      </w:r>
      <w:r w:rsidR="0032007E">
        <w:t>an accessibility violation as per WCAG 2.1 success criteria 2.4.6 at Level AA.</w:t>
      </w:r>
    </w:p>
    <w:p w14:paraId="06F02787" w14:textId="0C1B5EE6" w:rsidR="00977781" w:rsidRDefault="00977781">
      <w:r>
        <w:br w:type="page"/>
      </w:r>
    </w:p>
    <w:p w14:paraId="2AB7D019" w14:textId="5217AA77" w:rsidR="00EB2288" w:rsidRDefault="006A5AED" w:rsidP="00B96453">
      <w:pPr>
        <w:pStyle w:val="Heading2"/>
        <w:rPr>
          <w:b/>
        </w:rPr>
      </w:pPr>
      <w:bookmarkStart w:id="57" w:name="_Toc57986869"/>
      <w:r>
        <w:rPr>
          <w:b/>
        </w:rPr>
        <w:t>LISTS</w:t>
      </w:r>
      <w:bookmarkEnd w:id="57"/>
    </w:p>
    <w:p w14:paraId="593CC2B3" w14:textId="77777777" w:rsidR="006810EF" w:rsidRDefault="006810EF" w:rsidP="006810EF">
      <w:r>
        <w:t xml:space="preserve">In a PDF document, there are three main types of lists: ordered list, unordered </w:t>
      </w:r>
      <w:proofErr w:type="gramStart"/>
      <w:r>
        <w:t>list</w:t>
      </w:r>
      <w:proofErr w:type="gramEnd"/>
      <w:r>
        <w:t xml:space="preserve"> and nested list. An ordered list is used to group sequential items, an unordered list to group related but non-sequential items whereas a nested list is a list within a list. A nested list can be used for both ordered and unordered lists. </w:t>
      </w:r>
    </w:p>
    <w:p w14:paraId="4D26AA6B" w14:textId="7B8C07C8" w:rsidR="00B515FE" w:rsidRDefault="006810EF" w:rsidP="006810EF">
      <w:r>
        <w:t>Lists, when tagged correctly, are identified by screen readers as lists and nested lists. A screen reader informs users about the list's beginning and end, number of items in the list, and their nesting levels. This helps users interpret the related data.</w:t>
      </w:r>
    </w:p>
    <w:p w14:paraId="34519D4E" w14:textId="18C8F098" w:rsidR="00B515FE" w:rsidRPr="00B8267F" w:rsidRDefault="00B515FE" w:rsidP="006810EF">
      <w:r>
        <w:t>Screen reader</w:t>
      </w:r>
      <w:r w:rsidR="005E1069">
        <w:t>s</w:t>
      </w:r>
      <w:r>
        <w:t xml:space="preserve"> do not identify type of a list for their users. </w:t>
      </w:r>
      <w:r w:rsidR="008665C7">
        <w:t>Users can</w:t>
      </w:r>
      <w:r>
        <w:t xml:space="preserve"> </w:t>
      </w:r>
      <w:r w:rsidR="003850E2">
        <w:t xml:space="preserve">identify type of list on the basis of the list item prefix, such as “1, 2, 3 … </w:t>
      </w:r>
      <w:r w:rsidR="005B7622">
        <w:t>“and</w:t>
      </w:r>
      <w:r w:rsidR="003850E2">
        <w:t xml:space="preserve"> “</w:t>
      </w:r>
      <w:r w:rsidR="005E1069">
        <w:t xml:space="preserve">bullet character, </w:t>
      </w:r>
      <w:r w:rsidR="00E36267">
        <w:t>hyphens</w:t>
      </w:r>
      <w:r w:rsidR="005E1069">
        <w:t xml:space="preserve">, </w:t>
      </w:r>
      <w:r w:rsidR="008665C7">
        <w:t>asterisk character</w:t>
      </w:r>
      <w:r w:rsidR="00E36267">
        <w:t xml:space="preserve"> </w:t>
      </w:r>
      <w:r w:rsidR="005E1069">
        <w:t xml:space="preserve">… </w:t>
      </w:r>
      <w:proofErr w:type="gramStart"/>
      <w:r w:rsidR="005E1069">
        <w:t>“ etc.</w:t>
      </w:r>
      <w:proofErr w:type="gramEnd"/>
    </w:p>
    <w:p w14:paraId="49FFE646" w14:textId="2DC90B73" w:rsidR="00C41F69" w:rsidRDefault="0055489B" w:rsidP="00C41F69">
      <w:r w:rsidRPr="007C7931">
        <w:rPr>
          <w:noProof/>
        </w:rPr>
        <w:drawing>
          <wp:inline distT="0" distB="0" distL="0" distR="0" wp14:anchorId="759F61B3" wp14:editId="14C8F4B3">
            <wp:extent cx="807886" cy="327445"/>
            <wp:effectExtent l="19050" t="19050" r="11430" b="15875"/>
            <wp:docPr id="507" name="Picture 507"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p w14:paraId="4CA42420" w14:textId="77777777" w:rsidR="006175D0" w:rsidRDefault="006175D0" w:rsidP="006175D0">
      <w:pPr>
        <w:pStyle w:val="Guide"/>
        <w:spacing w:after="0"/>
      </w:pPr>
      <w:r>
        <w:t>1.3.1 Info and Relationships</w:t>
      </w:r>
      <w:r>
        <w:tab/>
      </w:r>
      <w:r>
        <w:tab/>
      </w:r>
      <w:r>
        <w:tab/>
      </w:r>
      <w:r>
        <w:tab/>
      </w:r>
      <w:r>
        <w:tab/>
      </w:r>
      <w:r>
        <w:tab/>
      </w:r>
      <w:r>
        <w:tab/>
      </w:r>
      <w:r>
        <w:tab/>
        <w:t>Level A</w:t>
      </w:r>
    </w:p>
    <w:p w14:paraId="500AC6F3" w14:textId="737C9178" w:rsidR="006175D0" w:rsidRDefault="006175D0" w:rsidP="006175D0">
      <w:pPr>
        <w:pStyle w:val="Style2"/>
        <w:rPr>
          <w:lang w:val="en-US"/>
        </w:rPr>
      </w:pPr>
      <w:r>
        <w:rPr>
          <w:lang w:val="en-US"/>
        </w:rPr>
        <w:t>Information</w:t>
      </w:r>
      <w:r w:rsidRPr="007C7931">
        <w:t>, structure</w:t>
      </w:r>
      <w:r w:rsidR="00A228AF">
        <w:t>,</w:t>
      </w:r>
      <w:r w:rsidRPr="007C7931">
        <w:t xml:space="preserve"> and relationships conveyed through presentation can be programmatically determined or are available in </w:t>
      </w:r>
      <w:proofErr w:type="gramStart"/>
      <w:r w:rsidRPr="007C7931">
        <w:t>text</w:t>
      </w:r>
      <w:proofErr w:type="gramEnd"/>
    </w:p>
    <w:p w14:paraId="3B0A0B2C" w14:textId="6862515A" w:rsidR="002F7203" w:rsidRDefault="006175D0" w:rsidP="002F7203">
      <w:pPr>
        <w:pStyle w:val="Heading3"/>
        <w:rPr>
          <w:b/>
        </w:rPr>
      </w:pPr>
      <w:r>
        <w:rPr>
          <w:b/>
        </w:rPr>
        <w:br/>
      </w:r>
      <w:bookmarkStart w:id="58" w:name="_Toc57986870"/>
      <w:r w:rsidR="006A5AED">
        <w:rPr>
          <w:b/>
        </w:rPr>
        <w:t>Ordered Lists</w:t>
      </w:r>
      <w:bookmarkEnd w:id="58"/>
    </w:p>
    <w:p w14:paraId="67CF0016" w14:textId="5A9510DD" w:rsidR="00614C63" w:rsidRDefault="00614C63" w:rsidP="00614C63">
      <w:r>
        <w:t xml:space="preserve">An ordered list is used to group sequential items. </w:t>
      </w:r>
      <w:r w:rsidR="00717FC6">
        <w:t>In PDF documents</w:t>
      </w:r>
      <w:r>
        <w:t xml:space="preserve">, an ordered list is commonly used to </w:t>
      </w:r>
      <w:r w:rsidR="008665C7">
        <w:t>present list</w:t>
      </w:r>
      <w:r w:rsidR="00F441E6">
        <w:t xml:space="preserve"> of form instructions, steps to </w:t>
      </w:r>
      <w:r w:rsidR="008665C7">
        <w:t>perform an</w:t>
      </w:r>
      <w:r w:rsidR="00F441E6">
        <w:t xml:space="preserve"> exercis</w:t>
      </w:r>
      <w:r w:rsidR="001A4CDA">
        <w:t xml:space="preserve">e, </w:t>
      </w:r>
      <w:r w:rsidR="00971C39">
        <w:t xml:space="preserve">steps </w:t>
      </w:r>
      <w:r w:rsidR="009608CD">
        <w:t xml:space="preserve">that are part of how to guides etc. </w:t>
      </w:r>
    </w:p>
    <w:p w14:paraId="11964585" w14:textId="226A0D8F" w:rsidR="00461523" w:rsidRDefault="00461523" w:rsidP="00461523">
      <w:r>
        <w:t xml:space="preserve"> </w:t>
      </w:r>
    </w:p>
    <w:p w14:paraId="2B7D0DF8" w14:textId="6510FA14" w:rsidR="00461523" w:rsidRPr="00461523" w:rsidRDefault="0055489B" w:rsidP="00461523">
      <w:r w:rsidRPr="007C7931">
        <w:rPr>
          <w:noProof/>
        </w:rPr>
        <w:drawing>
          <wp:inline distT="0" distB="0" distL="0" distR="0" wp14:anchorId="12A42D82" wp14:editId="5756B67E">
            <wp:extent cx="807886" cy="327445"/>
            <wp:effectExtent l="19050" t="19050" r="11430" b="15875"/>
            <wp:docPr id="508" name="Picture 508"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076F8" w14:paraId="78D6F957"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07B79B3E" w14:textId="7777777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29CB570B" w14:textId="77777777" w:rsidR="00A076F8" w:rsidRDefault="00A076F8" w:rsidP="0021751A">
            <w:pPr>
              <w:pStyle w:val="Level"/>
              <w:ind w:left="15"/>
            </w:pPr>
            <w:r>
              <w:t>WCAG Conformance Level</w:t>
            </w:r>
          </w:p>
        </w:tc>
      </w:tr>
      <w:tr w:rsidR="00A076F8" w14:paraId="237CC704"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6A286F38" w14:textId="11B046DC" w:rsidR="00A076F8" w:rsidRPr="00B3564B" w:rsidRDefault="00B3564B" w:rsidP="0021751A">
            <w:pPr>
              <w:pStyle w:val="Strong1"/>
            </w:pPr>
            <w:r w:rsidRPr="00B3564B">
              <w:rPr>
                <w:rStyle w:val="normaltextrun"/>
                <w:rFonts w:ascii="Calibri" w:hAnsi="Calibri" w:cs="Calibri"/>
                <w:color w:val="000000"/>
                <w:shd w:val="clear" w:color="auto" w:fill="FFFFFF"/>
              </w:rPr>
              <w:t>1.3.1 Info and Relationships</w:t>
            </w:r>
            <w:r w:rsidRPr="00B3564B">
              <w:rPr>
                <w:rStyle w:val="eop"/>
                <w:rFonts w:ascii="Calibri" w:hAnsi="Calibri" w:cs="Calibri"/>
                <w:color w:val="000000"/>
                <w:shd w:val="clear" w:color="auto" w:fill="FFFFFF"/>
              </w:rPr>
              <w:t> </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2C3FB7D9" w14:textId="1AA73ACB" w:rsidR="00A076F8" w:rsidRDefault="00B3564B" w:rsidP="0021751A">
            <w:pPr>
              <w:pStyle w:val="Strong1"/>
            </w:pPr>
            <w:r>
              <w:t>A</w:t>
            </w:r>
          </w:p>
        </w:tc>
      </w:tr>
    </w:tbl>
    <w:p w14:paraId="04EBAD5D" w14:textId="77777777" w:rsidR="00A076F8" w:rsidRDefault="00A076F8" w:rsidP="00A076F8">
      <w:pPr>
        <w:pStyle w:val="Heading4"/>
      </w:pPr>
      <w:r w:rsidRPr="005E549F">
        <w:t>How to implement</w:t>
      </w:r>
      <w:r>
        <w:t>?</w:t>
      </w:r>
    </w:p>
    <w:p w14:paraId="3D65B0AB" w14:textId="0ADC2A28" w:rsidR="008C564D" w:rsidRDefault="00633E0C" w:rsidP="00297CBC">
      <w:r>
        <w:t xml:space="preserve">This section lists </w:t>
      </w:r>
      <w:r w:rsidR="008665C7">
        <w:t>the techniques</w:t>
      </w:r>
      <w:r>
        <w:t xml:space="preserve"> that need to be implemented </w:t>
      </w:r>
      <w:r w:rsidR="006752A1">
        <w:t>to</w:t>
      </w:r>
      <w:r>
        <w:t xml:space="preserve"> tag ordered lists.</w:t>
      </w:r>
    </w:p>
    <w:p w14:paraId="48778812" w14:textId="4D63E0F8" w:rsidR="00297CBC" w:rsidRDefault="0072468B" w:rsidP="00053F62">
      <w:pPr>
        <w:pStyle w:val="ListParagraph"/>
        <w:numPr>
          <w:ilvl w:val="0"/>
          <w:numId w:val="6"/>
        </w:numPr>
      </w:pPr>
      <w:r>
        <w:t xml:space="preserve">Use the standard </w:t>
      </w:r>
      <w:r w:rsidR="00053F62">
        <w:t>4 tags to present ordered lists:</w:t>
      </w:r>
    </w:p>
    <w:p w14:paraId="22AE2AC7" w14:textId="4924CB1D" w:rsidR="00053F62" w:rsidRDefault="00603755" w:rsidP="006175D0">
      <w:pPr>
        <w:pStyle w:val="ListParagraph"/>
        <w:numPr>
          <w:ilvl w:val="1"/>
          <w:numId w:val="6"/>
        </w:numPr>
        <w:ind w:firstLine="0"/>
      </w:pPr>
      <w:r>
        <w:t xml:space="preserve">&lt;L&gt; </w:t>
      </w:r>
      <w:r w:rsidR="008665C7">
        <w:t>that acts</w:t>
      </w:r>
      <w:r>
        <w:t xml:space="preserve"> as a container</w:t>
      </w:r>
      <w:r w:rsidR="002B2C7F">
        <w:t xml:space="preserve"> for </w:t>
      </w:r>
      <w:r w:rsidR="006B6D44">
        <w:t xml:space="preserve">all the list </w:t>
      </w:r>
      <w:proofErr w:type="gramStart"/>
      <w:r w:rsidR="006B6D44">
        <w:t>items</w:t>
      </w:r>
      <w:r w:rsidR="002B2C7F">
        <w:t>;</w:t>
      </w:r>
      <w:proofErr w:type="gramEnd"/>
    </w:p>
    <w:p w14:paraId="602B3205" w14:textId="28DBF639" w:rsidR="00603755" w:rsidRDefault="00F05D9E" w:rsidP="006175D0">
      <w:pPr>
        <w:pStyle w:val="ListParagraph"/>
        <w:numPr>
          <w:ilvl w:val="1"/>
          <w:numId w:val="6"/>
        </w:numPr>
        <w:ind w:firstLine="0"/>
      </w:pPr>
      <w:r>
        <w:t xml:space="preserve">&lt;LI&gt; that is used to present individual list </w:t>
      </w:r>
      <w:proofErr w:type="gramStart"/>
      <w:r>
        <w:t>items</w:t>
      </w:r>
      <w:r w:rsidR="002B2C7F">
        <w:t>;</w:t>
      </w:r>
      <w:proofErr w:type="gramEnd"/>
    </w:p>
    <w:p w14:paraId="091C6966" w14:textId="1584F5F2" w:rsidR="00F05D9E" w:rsidRDefault="00F05D9E" w:rsidP="006175D0">
      <w:pPr>
        <w:pStyle w:val="ListParagraph"/>
        <w:numPr>
          <w:ilvl w:val="1"/>
          <w:numId w:val="6"/>
        </w:numPr>
        <w:ind w:firstLine="0"/>
      </w:pPr>
      <w:r>
        <w:t>&lt;</w:t>
      </w:r>
      <w:proofErr w:type="spellStart"/>
      <w:r>
        <w:t>Lbl</w:t>
      </w:r>
      <w:proofErr w:type="spellEnd"/>
      <w:r>
        <w:t xml:space="preserve">&gt; to wrap the list item </w:t>
      </w:r>
      <w:proofErr w:type="gramStart"/>
      <w:r>
        <w:t>prefix</w:t>
      </w:r>
      <w:r w:rsidR="002B2C7F">
        <w:t>;</w:t>
      </w:r>
      <w:proofErr w:type="gramEnd"/>
    </w:p>
    <w:p w14:paraId="6B664391" w14:textId="032AA191" w:rsidR="00F05D9E" w:rsidRDefault="00F05D9E" w:rsidP="006175D0">
      <w:pPr>
        <w:pStyle w:val="ListParagraph"/>
        <w:numPr>
          <w:ilvl w:val="1"/>
          <w:numId w:val="6"/>
        </w:numPr>
        <w:ind w:firstLine="0"/>
      </w:pPr>
      <w:r>
        <w:t>&lt;</w:t>
      </w:r>
      <w:proofErr w:type="spellStart"/>
      <w:r>
        <w:t>LBody</w:t>
      </w:r>
      <w:proofErr w:type="spellEnd"/>
      <w:r>
        <w:t xml:space="preserve">&gt; to present content of individual </w:t>
      </w:r>
      <w:r w:rsidR="002B2C7F">
        <w:t>list items.</w:t>
      </w:r>
    </w:p>
    <w:p w14:paraId="56FB59ED" w14:textId="0CAAE8FA" w:rsidR="00767903" w:rsidRDefault="00005CE9" w:rsidP="006B6D44">
      <w:pPr>
        <w:pStyle w:val="ListParagraph"/>
        <w:numPr>
          <w:ilvl w:val="0"/>
          <w:numId w:val="6"/>
        </w:numPr>
      </w:pPr>
      <w:r>
        <w:t>include</w:t>
      </w:r>
      <w:r w:rsidR="00767903">
        <w:t xml:space="preserve"> </w:t>
      </w:r>
      <w:r>
        <w:t>&lt;</w:t>
      </w:r>
      <w:proofErr w:type="spellStart"/>
      <w:r>
        <w:t>Lbl</w:t>
      </w:r>
      <w:proofErr w:type="spellEnd"/>
      <w:r>
        <w:t>&gt; and &lt;</w:t>
      </w:r>
      <w:proofErr w:type="spellStart"/>
      <w:r>
        <w:t>LBody</w:t>
      </w:r>
      <w:proofErr w:type="spellEnd"/>
      <w:r>
        <w:t xml:space="preserve">&gt; tags </w:t>
      </w:r>
      <w:r w:rsidR="009C2DAE">
        <w:t xml:space="preserve">under a single &lt;LI&gt; tag and do not use them in </w:t>
      </w:r>
      <w:r w:rsidR="008665C7">
        <w:t>separate &lt;</w:t>
      </w:r>
      <w:r w:rsidR="00516D85">
        <w:t>LI&gt; tags.</w:t>
      </w:r>
    </w:p>
    <w:p w14:paraId="20CB894F" w14:textId="32AEC746" w:rsidR="006B6D44" w:rsidRDefault="00B161B6" w:rsidP="006B6D44">
      <w:pPr>
        <w:pStyle w:val="ListParagraph"/>
        <w:numPr>
          <w:ilvl w:val="0"/>
          <w:numId w:val="6"/>
        </w:numPr>
      </w:pPr>
      <w:r>
        <w:t xml:space="preserve">Ensure empty &lt;LI&gt; </w:t>
      </w:r>
      <w:r w:rsidR="00ED5E9E">
        <w:t xml:space="preserve">tags </w:t>
      </w:r>
      <w:r>
        <w:t>are not present in the document.</w:t>
      </w:r>
    </w:p>
    <w:p w14:paraId="6AB18EC0" w14:textId="77777777" w:rsidR="00053F62" w:rsidRDefault="00053F62" w:rsidP="00297CBC"/>
    <w:p w14:paraId="5DF26753" w14:textId="51707081" w:rsidR="00E10810" w:rsidRDefault="00E10810" w:rsidP="009D4471">
      <w:pPr>
        <w:pStyle w:val="Heading4"/>
      </w:pPr>
      <w:r>
        <w:t>Practices to Apply &amp; Avoid</w:t>
      </w:r>
    </w:p>
    <w:p w14:paraId="1EC31625" w14:textId="46E12691" w:rsidR="003B0E05" w:rsidRPr="009C141D" w:rsidRDefault="003B0E05" w:rsidP="009C141D">
      <w:pPr>
        <w:pStyle w:val="Do"/>
        <w:rPr>
          <w:szCs w:val="20"/>
        </w:rPr>
      </w:pPr>
      <w:r w:rsidRPr="009C141D">
        <w:rPr>
          <w:szCs w:val="20"/>
        </w:rPr>
        <w:t>Use tags, such as List (&lt;L&gt;), List Items (&lt;LI&gt;), Label &lt;</w:t>
      </w:r>
      <w:proofErr w:type="spellStart"/>
      <w:r w:rsidRPr="009C141D">
        <w:rPr>
          <w:szCs w:val="20"/>
        </w:rPr>
        <w:t>Lbl</w:t>
      </w:r>
      <w:proofErr w:type="spellEnd"/>
      <w:r w:rsidRPr="009C141D">
        <w:rPr>
          <w:szCs w:val="20"/>
        </w:rPr>
        <w:t>&gt; and List item Body &lt;</w:t>
      </w:r>
      <w:proofErr w:type="spellStart"/>
      <w:r w:rsidRPr="009C141D">
        <w:rPr>
          <w:szCs w:val="20"/>
        </w:rPr>
        <w:t>LBody</w:t>
      </w:r>
      <w:proofErr w:type="spellEnd"/>
      <w:r w:rsidRPr="009C141D">
        <w:rPr>
          <w:szCs w:val="20"/>
        </w:rPr>
        <w:t>&gt; to structure a list.</w:t>
      </w:r>
      <w:r w:rsidR="007F7DCF">
        <w:rPr>
          <w:szCs w:val="20"/>
        </w:rPr>
        <w:br/>
      </w:r>
    </w:p>
    <w:p w14:paraId="7B2E96CF" w14:textId="011C49F4" w:rsidR="0088619D" w:rsidRPr="007F7DCF" w:rsidRDefault="007F7DCF" w:rsidP="0088619D">
      <w:pPr>
        <w:pStyle w:val="Default"/>
        <w:rPr>
          <w:rFonts w:asciiTheme="minorHAnsi" w:hAnsiTheme="minorHAnsi" w:cstheme="minorHAnsi"/>
          <w:sz w:val="22"/>
          <w:szCs w:val="22"/>
        </w:rPr>
      </w:pPr>
      <w:r w:rsidRPr="007F7DCF">
        <w:rPr>
          <w:rFonts w:asciiTheme="minorHAnsi" w:hAnsiTheme="minorHAnsi" w:cstheme="minorHAnsi"/>
          <w:sz w:val="22"/>
          <w:szCs w:val="22"/>
        </w:rPr>
        <w:t xml:space="preserve">For example, in the </w:t>
      </w:r>
      <w:r w:rsidR="00855B26" w:rsidRPr="00855B26">
        <w:rPr>
          <w:rFonts w:asciiTheme="minorHAnsi" w:hAnsiTheme="minorHAnsi" w:cstheme="minorHAnsi"/>
          <w:sz w:val="22"/>
          <w:szCs w:val="22"/>
        </w:rPr>
        <w:t>2020-Schedule-of-Matters</w:t>
      </w:r>
      <w:r w:rsidRPr="007F7DCF">
        <w:rPr>
          <w:rFonts w:asciiTheme="minorHAnsi" w:hAnsiTheme="minorHAnsi" w:cstheme="minorHAnsi"/>
          <w:sz w:val="22"/>
          <w:szCs w:val="22"/>
        </w:rPr>
        <w:t>.pdf</w:t>
      </w:r>
      <w:r w:rsidR="003B0E05" w:rsidRPr="007F7DCF">
        <w:rPr>
          <w:rFonts w:asciiTheme="minorHAnsi" w:hAnsiTheme="minorHAnsi" w:cstheme="minorHAnsi"/>
          <w:sz w:val="22"/>
          <w:szCs w:val="22"/>
        </w:rPr>
        <w:t xml:space="preserve">, list </w:t>
      </w:r>
      <w:r w:rsidR="007D6339">
        <w:rPr>
          <w:rFonts w:asciiTheme="minorHAnsi" w:hAnsiTheme="minorHAnsi" w:cstheme="minorHAnsi"/>
          <w:sz w:val="22"/>
          <w:szCs w:val="22"/>
        </w:rPr>
        <w:t>tags are</w:t>
      </w:r>
      <w:r w:rsidR="003B0E05" w:rsidRPr="007F7DCF">
        <w:rPr>
          <w:rFonts w:asciiTheme="minorHAnsi" w:hAnsiTheme="minorHAnsi" w:cstheme="minorHAnsi"/>
          <w:sz w:val="22"/>
          <w:szCs w:val="22"/>
        </w:rPr>
        <w:t xml:space="preserve"> accurately used to </w:t>
      </w:r>
      <w:r w:rsidR="007D6339">
        <w:rPr>
          <w:rFonts w:asciiTheme="minorHAnsi" w:hAnsiTheme="minorHAnsi" w:cstheme="minorHAnsi"/>
          <w:sz w:val="22"/>
          <w:szCs w:val="22"/>
        </w:rPr>
        <w:t>present</w:t>
      </w:r>
      <w:r w:rsidR="003B0E05" w:rsidRPr="007F7DCF">
        <w:rPr>
          <w:rFonts w:asciiTheme="minorHAnsi" w:hAnsiTheme="minorHAnsi" w:cstheme="minorHAnsi"/>
          <w:sz w:val="22"/>
          <w:szCs w:val="22"/>
        </w:rPr>
        <w:t xml:space="preserve"> related information such as “1.</w:t>
      </w:r>
      <w:r w:rsidR="0088619D" w:rsidRPr="007F7DCF">
        <w:rPr>
          <w:sz w:val="22"/>
          <w:szCs w:val="22"/>
        </w:rPr>
        <w:t xml:space="preserve"> </w:t>
      </w:r>
      <w:r w:rsidR="0088619D" w:rsidRPr="007F7DCF">
        <w:rPr>
          <w:rFonts w:asciiTheme="minorHAnsi" w:hAnsiTheme="minorHAnsi" w:cstheme="minorHAnsi"/>
          <w:sz w:val="22"/>
          <w:szCs w:val="22"/>
        </w:rPr>
        <w:t xml:space="preserve">Responsibility for the overall leadership of the company and setting the company’s purpose, </w:t>
      </w:r>
      <w:r w:rsidR="0055489B" w:rsidRPr="007F7DCF">
        <w:rPr>
          <w:rFonts w:asciiTheme="minorHAnsi" w:hAnsiTheme="minorHAnsi" w:cstheme="minorHAnsi"/>
          <w:sz w:val="22"/>
          <w:szCs w:val="22"/>
        </w:rPr>
        <w:t>values,</w:t>
      </w:r>
      <w:r w:rsidR="0088619D" w:rsidRPr="007F7DCF">
        <w:rPr>
          <w:rFonts w:asciiTheme="minorHAnsi" w:hAnsiTheme="minorHAnsi" w:cstheme="minorHAnsi"/>
          <w:sz w:val="22"/>
          <w:szCs w:val="22"/>
        </w:rPr>
        <w:t xml:space="preserve"> and standards…” and</w:t>
      </w:r>
      <w:r w:rsidR="00BC5B20" w:rsidRPr="007F7DCF">
        <w:rPr>
          <w:rFonts w:asciiTheme="minorHAnsi" w:hAnsiTheme="minorHAnsi" w:cstheme="minorHAnsi"/>
          <w:sz w:val="22"/>
          <w:szCs w:val="22"/>
        </w:rPr>
        <w:t xml:space="preserve"> “2. Determining the company’s strategy in consultation…”</w:t>
      </w:r>
      <w:r w:rsidR="0088619D" w:rsidRPr="007F7DCF">
        <w:rPr>
          <w:rFonts w:asciiTheme="minorHAnsi" w:hAnsiTheme="minorHAnsi" w:cstheme="minorHAnsi"/>
          <w:sz w:val="22"/>
          <w:szCs w:val="22"/>
        </w:rPr>
        <w:t xml:space="preserve"> </w:t>
      </w:r>
      <w:r w:rsidR="00BC5B20" w:rsidRPr="007F7DCF">
        <w:rPr>
          <w:rFonts w:asciiTheme="minorHAnsi" w:hAnsiTheme="minorHAnsi" w:cstheme="minorHAnsi"/>
          <w:sz w:val="22"/>
          <w:szCs w:val="22"/>
        </w:rPr>
        <w:t xml:space="preserve">etc. </w:t>
      </w:r>
    </w:p>
    <w:p w14:paraId="4DE38A06" w14:textId="77777777" w:rsidR="00BC5B20" w:rsidRPr="0088619D" w:rsidRDefault="00BC5B20" w:rsidP="0088619D">
      <w:pPr>
        <w:pStyle w:val="Default"/>
        <w:rPr>
          <w:rFonts w:asciiTheme="minorHAnsi" w:hAnsiTheme="minorHAnsi" w:cstheme="minorHAnsi"/>
        </w:rPr>
      </w:pPr>
    </w:p>
    <w:p w14:paraId="77363348" w14:textId="6256CB7F" w:rsidR="00B75463" w:rsidRDefault="00EF5E75" w:rsidP="002C6DDE">
      <w:pPr>
        <w:jc w:val="center"/>
      </w:pPr>
      <w:r>
        <w:rPr>
          <w:noProof/>
        </w:rPr>
        <w:drawing>
          <wp:inline distT="0" distB="0" distL="0" distR="0" wp14:anchorId="07716710" wp14:editId="052ECDF6">
            <wp:extent cx="5802909" cy="2303804"/>
            <wp:effectExtent l="19050" t="19050" r="26670" b="20320"/>
            <wp:docPr id="30" name="Picture 30" descr="Ordered list structured correctly using &lt;L&gt;, &lt;Li&gt;, &lt;Lbl&gt; and &lt;LBody&g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Ordered list structured correctly using &lt;L&gt;, &lt;Li&gt;, &lt;Lbl&gt; and &lt;LBody&gt; tag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06327" cy="2305161"/>
                    </a:xfrm>
                    <a:prstGeom prst="rect">
                      <a:avLst/>
                    </a:prstGeom>
                    <a:noFill/>
                    <a:ln>
                      <a:solidFill>
                        <a:schemeClr val="tx1"/>
                      </a:solidFill>
                    </a:ln>
                  </pic:spPr>
                </pic:pic>
              </a:graphicData>
            </a:graphic>
          </wp:inline>
        </w:drawing>
      </w:r>
    </w:p>
    <w:p w14:paraId="10660632" w14:textId="77777777" w:rsidR="003B0E05" w:rsidRDefault="003B0E05" w:rsidP="003B0E05">
      <w:pPr>
        <w:pStyle w:val="Apply"/>
        <w:numPr>
          <w:ilvl w:val="0"/>
          <w:numId w:val="0"/>
        </w:numPr>
        <w:ind w:left="360"/>
      </w:pPr>
    </w:p>
    <w:p w14:paraId="2DACEBE1" w14:textId="77777777" w:rsidR="00EA4A57" w:rsidRDefault="002873D3" w:rsidP="003A6EDA">
      <w:pPr>
        <w:pStyle w:val="Dont"/>
      </w:pPr>
      <w:r w:rsidRPr="00C82E67">
        <w:t>Do not</w:t>
      </w:r>
      <w:r w:rsidR="007B4FEE" w:rsidRPr="00C82E67">
        <w:t xml:space="preserve"> group related items only by visually placing them together.</w:t>
      </w:r>
    </w:p>
    <w:p w14:paraId="0CF4FB3D" w14:textId="5C8582AC" w:rsidR="00505944" w:rsidRDefault="00505944" w:rsidP="00505944">
      <w:r>
        <w:t xml:space="preserve">For example, in the </w:t>
      </w:r>
      <w:r w:rsidR="002A2E76" w:rsidRPr="00704B0D">
        <w:t>M05_NURS6803_03_SE_C05_MM</w:t>
      </w:r>
      <w:r w:rsidR="002A2E76">
        <w:t xml:space="preserve">.pdf, the </w:t>
      </w:r>
      <w:r w:rsidR="004E08A0">
        <w:t>ordered list of “1. Identify the functional unit</w:t>
      </w:r>
      <w:proofErr w:type="gramStart"/>
      <w:r w:rsidR="004E08A0">
        <w:t>…..</w:t>
      </w:r>
      <w:proofErr w:type="gramEnd"/>
      <w:r w:rsidR="004E08A0">
        <w:t xml:space="preserve">”, “2. A patient is prescribed a medication….” And “3. </w:t>
      </w:r>
      <w:proofErr w:type="gramStart"/>
      <w:r w:rsidR="004E08A0">
        <w:t>On the basis of</w:t>
      </w:r>
      <w:proofErr w:type="gramEnd"/>
      <w:r w:rsidR="004E08A0">
        <w:t xml:space="preserve"> the anatomy….”</w:t>
      </w:r>
      <w:r w:rsidR="00834393">
        <w:t xml:space="preserve"> Is tagged in accurately u</w:t>
      </w:r>
      <w:r w:rsidR="00F3173B">
        <w:t>s</w:t>
      </w:r>
      <w:r w:rsidR="00834393">
        <w:t xml:space="preserve">ing the &lt;P&gt; tag. </w:t>
      </w:r>
    </w:p>
    <w:p w14:paraId="7D434F0F" w14:textId="77777777" w:rsidR="00505944" w:rsidRDefault="00505944" w:rsidP="00EA4A57">
      <w:r>
        <w:rPr>
          <w:noProof/>
        </w:rPr>
        <w:drawing>
          <wp:inline distT="0" distB="0" distL="0" distR="0" wp14:anchorId="0683808A" wp14:editId="63277E2E">
            <wp:extent cx="5943600" cy="1853565"/>
            <wp:effectExtent l="19050" t="19050" r="19050" b="13335"/>
            <wp:docPr id="456" name="Picture 456" descr="Ordered list inaccurately tagged using the &lt;P&gt; t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Ordered list inaccurately tagged using the &lt;P&gt; tag. "/>
                    <pic:cNvPicPr/>
                  </pic:nvPicPr>
                  <pic:blipFill>
                    <a:blip r:embed="rId60"/>
                    <a:stretch>
                      <a:fillRect/>
                    </a:stretch>
                  </pic:blipFill>
                  <pic:spPr>
                    <a:xfrm>
                      <a:off x="0" y="0"/>
                      <a:ext cx="5943600" cy="1853565"/>
                    </a:xfrm>
                    <a:prstGeom prst="rect">
                      <a:avLst/>
                    </a:prstGeom>
                    <a:ln>
                      <a:solidFill>
                        <a:schemeClr val="tx1"/>
                      </a:solidFill>
                    </a:ln>
                  </pic:spPr>
                </pic:pic>
              </a:graphicData>
            </a:graphic>
          </wp:inline>
        </w:drawing>
      </w:r>
    </w:p>
    <w:p w14:paraId="1EE62DA6" w14:textId="25970524" w:rsidR="00F05A44" w:rsidRDefault="002A7E74" w:rsidP="00EA4A57">
      <w:r>
        <w:br/>
      </w:r>
    </w:p>
    <w:p w14:paraId="339B8793" w14:textId="73228DFB" w:rsidR="002A7E74" w:rsidRDefault="0076262B" w:rsidP="0076262B">
      <w:pPr>
        <w:pStyle w:val="Dont"/>
      </w:pPr>
      <w:r>
        <w:t xml:space="preserve">Avoid </w:t>
      </w:r>
      <w:r w:rsidR="007C16E1">
        <w:t>skipping</w:t>
      </w:r>
      <w:r>
        <w:t xml:space="preserve"> any list tag element to structure a list</w:t>
      </w:r>
      <w:r w:rsidR="002A7E74">
        <w:t>.</w:t>
      </w:r>
    </w:p>
    <w:p w14:paraId="39A6B4E8" w14:textId="3169EAE3" w:rsidR="00304D94" w:rsidRDefault="00304D94" w:rsidP="00304D94">
      <w:r w:rsidRPr="007F7DCF">
        <w:t xml:space="preserve">For example, in the </w:t>
      </w:r>
      <w:r w:rsidRPr="00855B26">
        <w:t>2020-</w:t>
      </w:r>
      <w:r>
        <w:t>Governance</w:t>
      </w:r>
      <w:r w:rsidRPr="007F7DCF">
        <w:t>.pdf</w:t>
      </w:r>
      <w:r w:rsidRPr="00CF6000">
        <w:t xml:space="preserve">, </w:t>
      </w:r>
      <w:r>
        <w:t xml:space="preserve">the ordered list has a missing </w:t>
      </w:r>
      <w:r w:rsidRPr="00CF6000">
        <w:t>Label &lt;</w:t>
      </w:r>
      <w:proofErr w:type="spellStart"/>
      <w:r w:rsidRPr="00CF6000">
        <w:t>Lbl</w:t>
      </w:r>
      <w:proofErr w:type="spellEnd"/>
      <w:r w:rsidRPr="00CF6000">
        <w:t xml:space="preserve">&gt; </w:t>
      </w:r>
      <w:r>
        <w:t>tag</w:t>
      </w:r>
      <w:r w:rsidRPr="00CF6000">
        <w:t>.</w:t>
      </w:r>
    </w:p>
    <w:p w14:paraId="78F8C082" w14:textId="77777777" w:rsidR="00304D94" w:rsidRDefault="00304D94" w:rsidP="00304D94"/>
    <w:p w14:paraId="1C7DD16F" w14:textId="7184517A" w:rsidR="003B0E05" w:rsidRDefault="00304D94" w:rsidP="002C6DDE">
      <w:pPr>
        <w:jc w:val="center"/>
      </w:pPr>
      <w:r>
        <w:rPr>
          <w:noProof/>
        </w:rPr>
        <w:drawing>
          <wp:inline distT="0" distB="0" distL="0" distR="0" wp14:anchorId="7C36B7B1" wp14:editId="027AF86E">
            <wp:extent cx="5469622" cy="1441619"/>
            <wp:effectExtent l="19050" t="19050" r="17145" b="25400"/>
            <wp:docPr id="35" name="Picture 2" descr="Ordered list with missing &lt;Lbl&gt; tag">
              <a:extLst xmlns:a="http://schemas.openxmlformats.org/drawingml/2006/main">
                <a:ext uri="{FF2B5EF4-FFF2-40B4-BE49-F238E27FC236}">
                  <a16:creationId xmlns:a16="http://schemas.microsoft.com/office/drawing/2014/main" id="{8CA32772-CAC7-4631-AFAD-1F55EA143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Ordered list with missing &lt;Lbl&gt; tag">
                      <a:extLst>
                        <a:ext uri="{FF2B5EF4-FFF2-40B4-BE49-F238E27FC236}">
                          <a16:creationId xmlns:a16="http://schemas.microsoft.com/office/drawing/2014/main" id="{8CA32772-CAC7-4631-AFAD-1F55EA143B3A}"/>
                        </a:ext>
                      </a:extLst>
                    </pic:cNvPr>
                    <pic:cNvPicPr>
                      <a:picLocks noChangeAspect="1"/>
                    </pic:cNvPicPr>
                  </pic:nvPicPr>
                  <pic:blipFill>
                    <a:blip r:embed="rId61"/>
                    <a:stretch>
                      <a:fillRect/>
                    </a:stretch>
                  </pic:blipFill>
                  <pic:spPr>
                    <a:xfrm>
                      <a:off x="0" y="0"/>
                      <a:ext cx="5474327" cy="1442859"/>
                    </a:xfrm>
                    <a:prstGeom prst="rect">
                      <a:avLst/>
                    </a:prstGeom>
                    <a:ln>
                      <a:solidFill>
                        <a:schemeClr val="tx1"/>
                      </a:solidFill>
                    </a:ln>
                  </pic:spPr>
                </pic:pic>
              </a:graphicData>
            </a:graphic>
          </wp:inline>
        </w:drawing>
      </w:r>
    </w:p>
    <w:p w14:paraId="559B580D" w14:textId="77777777" w:rsidR="00EB2288" w:rsidRPr="00E10810" w:rsidRDefault="00EB2288" w:rsidP="00E10810"/>
    <w:p w14:paraId="7A46A55E" w14:textId="75AB9D51" w:rsidR="009D4471" w:rsidRDefault="006A5AED" w:rsidP="009D4471">
      <w:pPr>
        <w:pStyle w:val="Heading3"/>
        <w:rPr>
          <w:b/>
        </w:rPr>
      </w:pPr>
      <w:bookmarkStart w:id="59" w:name="_Toc57986871"/>
      <w:r>
        <w:rPr>
          <w:b/>
        </w:rPr>
        <w:t>Unordered Lists</w:t>
      </w:r>
      <w:bookmarkEnd w:id="59"/>
    </w:p>
    <w:p w14:paraId="7AABBB57" w14:textId="04349175" w:rsidR="0098451B" w:rsidRDefault="0098451B" w:rsidP="0098451B">
      <w:r>
        <w:t>Unordered list</w:t>
      </w:r>
      <w:r w:rsidR="00983D76">
        <w:t>s</w:t>
      </w:r>
      <w:r>
        <w:t xml:space="preserve"> </w:t>
      </w:r>
      <w:r w:rsidR="00983D76">
        <w:t xml:space="preserve">are </w:t>
      </w:r>
      <w:r>
        <w:t xml:space="preserve">used to group non-sequential related items. Examples of unordered lists </w:t>
      </w:r>
      <w:r w:rsidR="00467ACF">
        <w:t xml:space="preserve">in a PDF document </w:t>
      </w:r>
      <w:r>
        <w:t xml:space="preserve">include </w:t>
      </w:r>
      <w:r w:rsidR="008E079B">
        <w:t xml:space="preserve">related </w:t>
      </w:r>
      <w:r w:rsidR="000A69C1">
        <w:t xml:space="preserve">content </w:t>
      </w:r>
      <w:r w:rsidR="008E079B">
        <w:t xml:space="preserve">below </w:t>
      </w:r>
      <w:r w:rsidR="00042CD3">
        <w:t>points to remember in a book</w:t>
      </w:r>
      <w:r w:rsidR="004F6DC2">
        <w:t xml:space="preserve">, list of company’s offices in an Annual Report, </w:t>
      </w:r>
      <w:r w:rsidR="00A82D98">
        <w:t>services that a company offers in their sales brochure</w:t>
      </w:r>
      <w:r w:rsidR="000A69C1">
        <w:t xml:space="preserve"> etc. </w:t>
      </w:r>
    </w:p>
    <w:p w14:paraId="5A720DFF" w14:textId="594680CC" w:rsidR="00E8355C" w:rsidRPr="00E8355C" w:rsidRDefault="00E8355C" w:rsidP="00E8355C">
      <w:r>
        <w:t xml:space="preserve"> </w:t>
      </w:r>
    </w:p>
    <w:p w14:paraId="23D819BE" w14:textId="77777777" w:rsidR="00A076F8" w:rsidRDefault="00A076F8" w:rsidP="00A076F8">
      <w:pPr>
        <w:pStyle w:val="Heading4"/>
      </w:pPr>
      <w:r w:rsidRPr="005E549F">
        <w:t>How to implement</w:t>
      </w:r>
      <w:r>
        <w:t>?</w:t>
      </w:r>
    </w:p>
    <w:p w14:paraId="7AA1EA93" w14:textId="1E2B8D86" w:rsidR="00F26A81" w:rsidRDefault="00B019BF" w:rsidP="00F26A81">
      <w:r>
        <w:t xml:space="preserve">This section lists the techniques that need to be implemented </w:t>
      </w:r>
      <w:r w:rsidR="006752A1">
        <w:t>to</w:t>
      </w:r>
      <w:r>
        <w:t xml:space="preserve"> tag unordered lists. </w:t>
      </w:r>
    </w:p>
    <w:p w14:paraId="686D70D6" w14:textId="68BE59FC" w:rsidR="00E40686" w:rsidRDefault="00E40686" w:rsidP="00E40686">
      <w:pPr>
        <w:pStyle w:val="ListParagraph"/>
        <w:numPr>
          <w:ilvl w:val="0"/>
          <w:numId w:val="6"/>
        </w:numPr>
      </w:pPr>
      <w:r>
        <w:t xml:space="preserve">Use the standard 4 tags to </w:t>
      </w:r>
      <w:r w:rsidR="00BB30DF">
        <w:t>tag</w:t>
      </w:r>
      <w:r>
        <w:t xml:space="preserve"> </w:t>
      </w:r>
      <w:r w:rsidR="00BB30DF">
        <w:t>un</w:t>
      </w:r>
      <w:r>
        <w:t>ordered lists:</w:t>
      </w:r>
    </w:p>
    <w:p w14:paraId="498EB3B5" w14:textId="13B8887A" w:rsidR="00E40686" w:rsidRDefault="00E40686" w:rsidP="006175D0">
      <w:pPr>
        <w:pStyle w:val="ListParagraph"/>
        <w:numPr>
          <w:ilvl w:val="1"/>
          <w:numId w:val="6"/>
        </w:numPr>
        <w:ind w:firstLine="0"/>
      </w:pPr>
      <w:r>
        <w:t xml:space="preserve">&lt;L&gt; that acts as a container for all the list </w:t>
      </w:r>
      <w:proofErr w:type="gramStart"/>
      <w:r>
        <w:t>items;</w:t>
      </w:r>
      <w:proofErr w:type="gramEnd"/>
    </w:p>
    <w:p w14:paraId="02910B29" w14:textId="77777777" w:rsidR="00E40686" w:rsidRDefault="00E40686" w:rsidP="006175D0">
      <w:pPr>
        <w:pStyle w:val="ListParagraph"/>
        <w:numPr>
          <w:ilvl w:val="1"/>
          <w:numId w:val="6"/>
        </w:numPr>
        <w:ind w:firstLine="0"/>
      </w:pPr>
      <w:r>
        <w:t xml:space="preserve">&lt;LI&gt; that is used to present individual list </w:t>
      </w:r>
      <w:proofErr w:type="gramStart"/>
      <w:r>
        <w:t>items;</w:t>
      </w:r>
      <w:proofErr w:type="gramEnd"/>
    </w:p>
    <w:p w14:paraId="1165E6A9" w14:textId="77777777" w:rsidR="00E40686" w:rsidRDefault="00E40686" w:rsidP="006175D0">
      <w:pPr>
        <w:pStyle w:val="ListParagraph"/>
        <w:numPr>
          <w:ilvl w:val="1"/>
          <w:numId w:val="6"/>
        </w:numPr>
        <w:ind w:firstLine="0"/>
      </w:pPr>
      <w:r>
        <w:t>&lt;</w:t>
      </w:r>
      <w:proofErr w:type="spellStart"/>
      <w:r>
        <w:t>Lbl</w:t>
      </w:r>
      <w:proofErr w:type="spellEnd"/>
      <w:r>
        <w:t xml:space="preserve">&gt; to wrap the list item </w:t>
      </w:r>
      <w:proofErr w:type="gramStart"/>
      <w:r>
        <w:t>prefix;</w:t>
      </w:r>
      <w:proofErr w:type="gramEnd"/>
    </w:p>
    <w:p w14:paraId="0D4E8ECF" w14:textId="77777777" w:rsidR="00E40686" w:rsidRDefault="00E40686" w:rsidP="006175D0">
      <w:pPr>
        <w:pStyle w:val="ListParagraph"/>
        <w:numPr>
          <w:ilvl w:val="1"/>
          <w:numId w:val="6"/>
        </w:numPr>
        <w:ind w:firstLine="0"/>
      </w:pPr>
      <w:r>
        <w:t>&lt;</w:t>
      </w:r>
      <w:proofErr w:type="spellStart"/>
      <w:r>
        <w:t>LBody</w:t>
      </w:r>
      <w:proofErr w:type="spellEnd"/>
      <w:r>
        <w:t>&gt; to present content of individual list items.</w:t>
      </w:r>
    </w:p>
    <w:p w14:paraId="19C9422A" w14:textId="4226D62F" w:rsidR="00E40686" w:rsidRDefault="00E40686" w:rsidP="00E40686">
      <w:pPr>
        <w:pStyle w:val="ListParagraph"/>
        <w:numPr>
          <w:ilvl w:val="0"/>
          <w:numId w:val="6"/>
        </w:numPr>
      </w:pPr>
      <w:r>
        <w:t>include &lt;</w:t>
      </w:r>
      <w:proofErr w:type="spellStart"/>
      <w:r>
        <w:t>Lbl</w:t>
      </w:r>
      <w:proofErr w:type="spellEnd"/>
      <w:r>
        <w:t>&gt; and &lt;</w:t>
      </w:r>
      <w:proofErr w:type="spellStart"/>
      <w:r>
        <w:t>LBody</w:t>
      </w:r>
      <w:proofErr w:type="spellEnd"/>
      <w:r>
        <w:t xml:space="preserve">&gt; tags under a single &lt;LI&gt; tag and do not use them in </w:t>
      </w:r>
      <w:r w:rsidR="008665C7">
        <w:t>separate &lt;</w:t>
      </w:r>
      <w:r>
        <w:t>LI&gt; tags.</w:t>
      </w:r>
    </w:p>
    <w:p w14:paraId="58FC0A1E" w14:textId="77777777" w:rsidR="00E40686" w:rsidRDefault="00E40686" w:rsidP="00E40686">
      <w:pPr>
        <w:pStyle w:val="ListParagraph"/>
        <w:numPr>
          <w:ilvl w:val="0"/>
          <w:numId w:val="6"/>
        </w:numPr>
      </w:pPr>
      <w:r>
        <w:t>Ensure empty &lt;LI&gt; tags are not present in the document.</w:t>
      </w:r>
    </w:p>
    <w:p w14:paraId="190DBB90" w14:textId="446EEA68" w:rsidR="00C113C7" w:rsidRDefault="00C113C7" w:rsidP="00C113C7">
      <w:pPr>
        <w:pStyle w:val="tips"/>
      </w:pPr>
      <w:r w:rsidRPr="007C7931">
        <w:rPr>
          <w:rFonts w:ascii="Wingdings" w:eastAsia="Wingdings" w:hAnsi="Wingdings" w:cs="Wingdings"/>
          <w:sz w:val="40"/>
          <w:szCs w:val="40"/>
        </w:rPr>
        <w:t></w:t>
      </w:r>
      <w:r w:rsidR="002769F0">
        <w:t xml:space="preserve">Tip: </w:t>
      </w:r>
    </w:p>
    <w:p w14:paraId="40DE0F26" w14:textId="07E109DA" w:rsidR="0071406A" w:rsidRDefault="00C60339" w:rsidP="00C113C7">
      <w:pPr>
        <w:pStyle w:val="tips"/>
      </w:pPr>
      <w:r>
        <w:t>Specify</w:t>
      </w:r>
      <w:r w:rsidR="00EB07A1">
        <w:t xml:space="preserve"> actual text for &lt;</w:t>
      </w:r>
      <w:proofErr w:type="spellStart"/>
      <w:r w:rsidR="00EB07A1">
        <w:t>Lbl</w:t>
      </w:r>
      <w:proofErr w:type="spellEnd"/>
      <w:r w:rsidR="00EB07A1">
        <w:t>&gt; tag</w:t>
      </w:r>
      <w:r w:rsidR="005B0CBD">
        <w:t xml:space="preserve"> to inform screen reader users </w:t>
      </w:r>
      <w:r w:rsidR="008665C7">
        <w:t>about list</w:t>
      </w:r>
      <w:r w:rsidR="005B0CBD">
        <w:t xml:space="preserve"> item prefix (“bullets”) if the </w:t>
      </w:r>
      <w:r w:rsidR="002769F0">
        <w:t>document’s font is not rendered appropriately for the list item prefix character.</w:t>
      </w:r>
    </w:p>
    <w:p w14:paraId="1E7A756B" w14:textId="77777777" w:rsidR="0007314C" w:rsidRDefault="0007314C" w:rsidP="00B214C3"/>
    <w:p w14:paraId="118C6886" w14:textId="77777777" w:rsidR="009D4471" w:rsidRDefault="009D4471" w:rsidP="009D4471">
      <w:pPr>
        <w:pStyle w:val="Heading4"/>
      </w:pPr>
      <w:r>
        <w:t>Practices to Apply &amp; Avoid</w:t>
      </w:r>
    </w:p>
    <w:p w14:paraId="02E74AE7" w14:textId="7F76F2E0" w:rsidR="00686150" w:rsidRDefault="00686150" w:rsidP="009C7E02">
      <w:pPr>
        <w:pStyle w:val="Do"/>
        <w:rPr>
          <w:szCs w:val="20"/>
        </w:rPr>
      </w:pPr>
      <w:r w:rsidRPr="009C7E02">
        <w:rPr>
          <w:szCs w:val="20"/>
        </w:rPr>
        <w:t>Use tags, such as List (&lt;L&gt;), List Items (&lt;LI&gt;), Label &lt;</w:t>
      </w:r>
      <w:proofErr w:type="spellStart"/>
      <w:r w:rsidRPr="009C7E02">
        <w:rPr>
          <w:szCs w:val="20"/>
        </w:rPr>
        <w:t>Lbl</w:t>
      </w:r>
      <w:proofErr w:type="spellEnd"/>
      <w:r w:rsidRPr="009C7E02">
        <w:rPr>
          <w:szCs w:val="20"/>
        </w:rPr>
        <w:t>&gt; and List item Body &lt;</w:t>
      </w:r>
      <w:proofErr w:type="spellStart"/>
      <w:r w:rsidRPr="009C7E02">
        <w:rPr>
          <w:szCs w:val="20"/>
        </w:rPr>
        <w:t>LBody</w:t>
      </w:r>
      <w:proofErr w:type="spellEnd"/>
      <w:r w:rsidRPr="009C7E02">
        <w:rPr>
          <w:szCs w:val="20"/>
        </w:rPr>
        <w:t xml:space="preserve">&gt; to structure </w:t>
      </w:r>
      <w:r w:rsidR="003E670B">
        <w:rPr>
          <w:szCs w:val="20"/>
        </w:rPr>
        <w:t xml:space="preserve">an </w:t>
      </w:r>
      <w:r w:rsidR="008665C7">
        <w:rPr>
          <w:szCs w:val="20"/>
        </w:rPr>
        <w:t xml:space="preserve">unordered </w:t>
      </w:r>
      <w:r w:rsidR="008665C7" w:rsidRPr="009C7E02">
        <w:rPr>
          <w:szCs w:val="20"/>
        </w:rPr>
        <w:t>list</w:t>
      </w:r>
      <w:r w:rsidRPr="009C7E02">
        <w:rPr>
          <w:szCs w:val="20"/>
        </w:rPr>
        <w:t>.</w:t>
      </w:r>
    </w:p>
    <w:p w14:paraId="35CF6F61" w14:textId="77777777" w:rsidR="00D949A1" w:rsidRDefault="00D949A1" w:rsidP="00D949A1">
      <w:pPr>
        <w:rPr>
          <w:rFonts w:cstheme="minorHAnsi"/>
        </w:rPr>
      </w:pPr>
    </w:p>
    <w:p w14:paraId="59B87744" w14:textId="294DA2EE" w:rsidR="00D949A1" w:rsidRDefault="00D949A1" w:rsidP="00D949A1">
      <w:r w:rsidRPr="007F7DCF">
        <w:rPr>
          <w:rFonts w:cstheme="minorHAnsi"/>
        </w:rPr>
        <w:t xml:space="preserve">For example, in the </w:t>
      </w:r>
      <w:r w:rsidRPr="00855B26">
        <w:rPr>
          <w:rFonts w:cstheme="minorHAnsi"/>
        </w:rPr>
        <w:t>2020-</w:t>
      </w:r>
      <w:r w:rsidR="00330BF0">
        <w:rPr>
          <w:rFonts w:cstheme="minorHAnsi"/>
        </w:rPr>
        <w:t>Roles-and-Responsibilites-of-the-Chair</w:t>
      </w:r>
      <w:r w:rsidRPr="007F7DCF">
        <w:rPr>
          <w:rFonts w:cstheme="minorHAnsi"/>
        </w:rPr>
        <w:t>.</w:t>
      </w:r>
      <w:r w:rsidR="00FD4FCB">
        <w:rPr>
          <w:rFonts w:cstheme="minorHAnsi"/>
        </w:rPr>
        <w:t>pdf</w:t>
      </w:r>
      <w:r w:rsidR="00330BF0">
        <w:rPr>
          <w:rFonts w:cstheme="minorHAnsi"/>
        </w:rPr>
        <w:t>,</w:t>
      </w:r>
      <w:r w:rsidR="00330BF0" w:rsidRPr="00330BF0">
        <w:rPr>
          <w:rFonts w:cstheme="minorHAnsi"/>
        </w:rPr>
        <w:t xml:space="preserve"> </w:t>
      </w:r>
      <w:r w:rsidR="00330BF0" w:rsidRPr="007F7DCF">
        <w:rPr>
          <w:rFonts w:cstheme="minorHAnsi"/>
        </w:rPr>
        <w:t xml:space="preserve">list </w:t>
      </w:r>
      <w:r w:rsidR="00B45762">
        <w:rPr>
          <w:rFonts w:cstheme="minorHAnsi"/>
        </w:rPr>
        <w:t>tag</w:t>
      </w:r>
      <w:r w:rsidR="00330BF0" w:rsidRPr="007F7DCF">
        <w:rPr>
          <w:rFonts w:cstheme="minorHAnsi"/>
        </w:rPr>
        <w:t xml:space="preserve"> is accurately used to </w:t>
      </w:r>
      <w:r w:rsidR="00B45762">
        <w:rPr>
          <w:rFonts w:cstheme="minorHAnsi"/>
        </w:rPr>
        <w:t xml:space="preserve">specify </w:t>
      </w:r>
      <w:r w:rsidR="00330BF0" w:rsidRPr="007F7DCF">
        <w:rPr>
          <w:rFonts w:cstheme="minorHAnsi"/>
        </w:rPr>
        <w:t>related information such as</w:t>
      </w:r>
      <w:r w:rsidR="00DE76A2">
        <w:rPr>
          <w:rFonts w:cstheme="minorHAnsi"/>
        </w:rPr>
        <w:t xml:space="preserve"> “Upholding the highest standard of integrity…” and “setting the agend</w:t>
      </w:r>
      <w:r w:rsidR="00DB5145">
        <w:rPr>
          <w:rFonts w:cstheme="minorHAnsi"/>
        </w:rPr>
        <w:t>a,</w:t>
      </w:r>
      <w:r w:rsidR="00DE76A2">
        <w:rPr>
          <w:rFonts w:cstheme="minorHAnsi"/>
        </w:rPr>
        <w:t xml:space="preserve"> st</w:t>
      </w:r>
      <w:r w:rsidR="00DB5145">
        <w:rPr>
          <w:rFonts w:cstheme="minorHAnsi"/>
        </w:rPr>
        <w:t>y</w:t>
      </w:r>
      <w:r w:rsidR="00DE76A2">
        <w:rPr>
          <w:rFonts w:cstheme="minorHAnsi"/>
        </w:rPr>
        <w:t>le and tone</w:t>
      </w:r>
      <w:r w:rsidR="00DB5145">
        <w:rPr>
          <w:rFonts w:cstheme="minorHAnsi"/>
        </w:rPr>
        <w:t xml:space="preserve"> of board….”</w:t>
      </w:r>
    </w:p>
    <w:p w14:paraId="49F9AF98" w14:textId="04044649" w:rsidR="00D949A1" w:rsidRDefault="00D949A1" w:rsidP="00D949A1">
      <w:pPr>
        <w:jc w:val="center"/>
      </w:pPr>
      <w:r>
        <w:rPr>
          <w:noProof/>
        </w:rPr>
        <w:drawing>
          <wp:inline distT="0" distB="0" distL="0" distR="0" wp14:anchorId="58380784" wp14:editId="5F464959">
            <wp:extent cx="5486400" cy="1507588"/>
            <wp:effectExtent l="19050" t="19050" r="19050" b="16510"/>
            <wp:docPr id="34" name="Picture 34" descr="Unordered list structured correctly using &lt;L&gt;, &lt;Li&gt;, &lt;Lbl&gt; and &lt;LBody&g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Unordered list structured correctly using &lt;L&gt;, &lt;Li&gt;, &lt;Lbl&gt; and &lt;LBody&gt; tag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95499" cy="1510088"/>
                    </a:xfrm>
                    <a:prstGeom prst="rect">
                      <a:avLst/>
                    </a:prstGeom>
                    <a:noFill/>
                    <a:ln>
                      <a:solidFill>
                        <a:schemeClr val="tx1"/>
                      </a:solidFill>
                    </a:ln>
                  </pic:spPr>
                </pic:pic>
              </a:graphicData>
            </a:graphic>
          </wp:inline>
        </w:drawing>
      </w:r>
    </w:p>
    <w:p w14:paraId="393CE66B" w14:textId="77777777" w:rsidR="004D5E36" w:rsidRDefault="004D5E36" w:rsidP="004D5E36">
      <w:pPr>
        <w:pStyle w:val="Do"/>
        <w:numPr>
          <w:ilvl w:val="0"/>
          <w:numId w:val="0"/>
        </w:numPr>
        <w:ind w:left="360" w:hanging="360"/>
        <w:rPr>
          <w:szCs w:val="20"/>
        </w:rPr>
      </w:pPr>
    </w:p>
    <w:p w14:paraId="2DB62177" w14:textId="5E2D650A" w:rsidR="004D5E36" w:rsidRPr="00CF6000" w:rsidRDefault="0089250A" w:rsidP="004D5E36">
      <w:pPr>
        <w:pStyle w:val="Dont"/>
      </w:pPr>
      <w:r w:rsidRPr="00CF6000">
        <w:t>Do not</w:t>
      </w:r>
      <w:r w:rsidR="004D5E36" w:rsidRPr="00CF6000">
        <w:t xml:space="preserve"> group related items only by visually placing them together.</w:t>
      </w:r>
    </w:p>
    <w:p w14:paraId="7FDF7404" w14:textId="77777777" w:rsidR="00B26D3A" w:rsidRDefault="00B26D3A" w:rsidP="00B26D3A">
      <w:r w:rsidRPr="007F7DCF">
        <w:rPr>
          <w:rFonts w:cstheme="minorHAnsi"/>
        </w:rPr>
        <w:t>For</w:t>
      </w:r>
      <w:r>
        <w:rPr>
          <w:rFonts w:cstheme="minorHAnsi"/>
        </w:rPr>
        <w:t xml:space="preserve"> </w:t>
      </w:r>
      <w:r w:rsidRPr="007F7DCF">
        <w:rPr>
          <w:rFonts w:cstheme="minorHAnsi"/>
        </w:rPr>
        <w:t xml:space="preserve">example, in the </w:t>
      </w:r>
      <w:r w:rsidRPr="00855B26">
        <w:rPr>
          <w:rFonts w:cstheme="minorHAnsi"/>
        </w:rPr>
        <w:t>2020-</w:t>
      </w:r>
      <w:r>
        <w:rPr>
          <w:rFonts w:cstheme="minorHAnsi"/>
        </w:rPr>
        <w:t>Governance</w:t>
      </w:r>
      <w:r w:rsidRPr="007F7DCF">
        <w:rPr>
          <w:rFonts w:cstheme="minorHAnsi"/>
        </w:rPr>
        <w:t>.pdf</w:t>
      </w:r>
      <w:r w:rsidRPr="00CF6000">
        <w:t xml:space="preserve">, related items are placed together but not </w:t>
      </w:r>
      <w:r>
        <w:t xml:space="preserve">structured </w:t>
      </w:r>
      <w:r w:rsidRPr="00CF6000">
        <w:t>using List (&lt;L&gt;), List Items (&lt;LI&gt;), Label &lt;</w:t>
      </w:r>
      <w:proofErr w:type="spellStart"/>
      <w:r w:rsidRPr="00CF6000">
        <w:t>Lbl</w:t>
      </w:r>
      <w:proofErr w:type="spellEnd"/>
      <w:r w:rsidRPr="00CF6000">
        <w:t>&gt; and List Item Body &lt;</w:t>
      </w:r>
      <w:proofErr w:type="spellStart"/>
      <w:r w:rsidRPr="00CF6000">
        <w:t>LBody</w:t>
      </w:r>
      <w:proofErr w:type="spellEnd"/>
      <w:r w:rsidRPr="00CF6000">
        <w:t>&gt;</w:t>
      </w:r>
      <w:r>
        <w:t xml:space="preserve"> tags</w:t>
      </w:r>
      <w:r w:rsidRPr="00CF6000">
        <w:t>.</w:t>
      </w:r>
    </w:p>
    <w:p w14:paraId="058AEE10" w14:textId="77777777" w:rsidR="004D5E36" w:rsidRDefault="004D5E36" w:rsidP="004D5E36">
      <w:pPr>
        <w:pStyle w:val="Avoid"/>
        <w:numPr>
          <w:ilvl w:val="0"/>
          <w:numId w:val="0"/>
        </w:numPr>
        <w:ind w:left="360"/>
        <w:rPr>
          <w:lang w:val="en-US"/>
        </w:rPr>
      </w:pPr>
    </w:p>
    <w:p w14:paraId="2D9B9E75" w14:textId="1092E95F" w:rsidR="004D5E36" w:rsidRPr="00CF6000" w:rsidRDefault="0089250A" w:rsidP="006825DA">
      <w:pPr>
        <w:jc w:val="center"/>
      </w:pPr>
      <w:r>
        <w:rPr>
          <w:noProof/>
        </w:rPr>
        <w:drawing>
          <wp:inline distT="0" distB="0" distL="0" distR="0" wp14:anchorId="6F0F9D74" wp14:editId="2F0223A8">
            <wp:extent cx="2583809" cy="2473971"/>
            <wp:effectExtent l="19050" t="19050" r="26670" b="21590"/>
            <wp:docPr id="32" name="Picture 32" descr="Unordered list not structured using the appropriate list ta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Unordered list not structured using the appropriate list tags. "/>
                    <pic:cNvPicPr/>
                  </pic:nvPicPr>
                  <pic:blipFill>
                    <a:blip r:embed="rId63"/>
                    <a:stretch>
                      <a:fillRect/>
                    </a:stretch>
                  </pic:blipFill>
                  <pic:spPr>
                    <a:xfrm>
                      <a:off x="0" y="0"/>
                      <a:ext cx="2586888" cy="2476919"/>
                    </a:xfrm>
                    <a:prstGeom prst="rect">
                      <a:avLst/>
                    </a:prstGeom>
                    <a:ln>
                      <a:solidFill>
                        <a:schemeClr val="tx1"/>
                      </a:solidFill>
                    </a:ln>
                  </pic:spPr>
                </pic:pic>
              </a:graphicData>
            </a:graphic>
          </wp:inline>
        </w:drawing>
      </w:r>
    </w:p>
    <w:p w14:paraId="3F801FE7" w14:textId="77777777" w:rsidR="004D5E36" w:rsidRPr="009C7E02" w:rsidRDefault="004D5E36" w:rsidP="004D5E36">
      <w:pPr>
        <w:pStyle w:val="Dont"/>
        <w:numPr>
          <w:ilvl w:val="0"/>
          <w:numId w:val="0"/>
        </w:numPr>
        <w:ind w:left="360"/>
      </w:pPr>
    </w:p>
    <w:p w14:paraId="5E2604C0" w14:textId="1F458ECD" w:rsidR="00D03F0A" w:rsidRDefault="009B386B" w:rsidP="00662E95">
      <w:pPr>
        <w:pStyle w:val="Dont"/>
      </w:pPr>
      <w:r>
        <w:t xml:space="preserve">Avoid using formatting effects to create lists. </w:t>
      </w:r>
    </w:p>
    <w:p w14:paraId="34859F57" w14:textId="027C5F29" w:rsidR="00B95579" w:rsidRDefault="00B95579" w:rsidP="00B95579">
      <w:r w:rsidRPr="007F7DCF">
        <w:rPr>
          <w:rFonts w:cstheme="minorHAnsi"/>
        </w:rPr>
        <w:t>For</w:t>
      </w:r>
      <w:r>
        <w:rPr>
          <w:rFonts w:cstheme="minorHAnsi"/>
        </w:rPr>
        <w:t xml:space="preserve"> </w:t>
      </w:r>
      <w:r w:rsidRPr="007F7DCF">
        <w:rPr>
          <w:rFonts w:cstheme="minorHAnsi"/>
        </w:rPr>
        <w:t xml:space="preserve">example, in the </w:t>
      </w:r>
      <w:r w:rsidRPr="00855B26">
        <w:rPr>
          <w:rFonts w:cstheme="minorHAnsi"/>
        </w:rPr>
        <w:t>2020-</w:t>
      </w:r>
      <w:r>
        <w:rPr>
          <w:rFonts w:cstheme="minorHAnsi"/>
        </w:rPr>
        <w:t>Governance</w:t>
      </w:r>
      <w:r w:rsidRPr="007F7DCF">
        <w:rPr>
          <w:rFonts w:cstheme="minorHAnsi"/>
        </w:rPr>
        <w:t>.pdf</w:t>
      </w:r>
      <w:r w:rsidRPr="00CF6000">
        <w:t xml:space="preserve">, </w:t>
      </w:r>
      <w:r>
        <w:t xml:space="preserve">the unordered list </w:t>
      </w:r>
      <w:r w:rsidR="00685383">
        <w:t xml:space="preserve">of “The audio committee……”, “Pearson’s Executive and leadership….” etc. </w:t>
      </w:r>
      <w:r>
        <w:t xml:space="preserve">is inaccurately grouped together </w:t>
      </w:r>
      <w:r w:rsidR="00685383">
        <w:t xml:space="preserve">using the &lt;P&gt; tag. </w:t>
      </w:r>
    </w:p>
    <w:p w14:paraId="008676B2" w14:textId="77777777" w:rsidR="00B95579" w:rsidRDefault="00B95579" w:rsidP="00B95579">
      <w:pPr>
        <w:pStyle w:val="Dont"/>
        <w:numPr>
          <w:ilvl w:val="0"/>
          <w:numId w:val="0"/>
        </w:numPr>
      </w:pPr>
    </w:p>
    <w:p w14:paraId="26B1FA19" w14:textId="2E82A8E1" w:rsidR="00707FEF" w:rsidRDefault="00707FEF" w:rsidP="00707FEF">
      <w:pPr>
        <w:pStyle w:val="Dont"/>
        <w:numPr>
          <w:ilvl w:val="0"/>
          <w:numId w:val="0"/>
        </w:numPr>
      </w:pPr>
      <w:r>
        <w:rPr>
          <w:noProof/>
        </w:rPr>
        <w:drawing>
          <wp:inline distT="0" distB="0" distL="0" distR="0" wp14:anchorId="65958E69" wp14:editId="1C4A53E5">
            <wp:extent cx="5943600" cy="4037330"/>
            <wp:effectExtent l="19050" t="19050" r="19050" b="20320"/>
            <wp:docPr id="455" name="Picture 455" descr="Unordered list inaccurately tagged using the &lt;P&gt; t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Unordered list inaccurately tagged using the &lt;P&gt; tag. "/>
                    <pic:cNvPicPr/>
                  </pic:nvPicPr>
                  <pic:blipFill>
                    <a:blip r:embed="rId64"/>
                    <a:stretch>
                      <a:fillRect/>
                    </a:stretch>
                  </pic:blipFill>
                  <pic:spPr>
                    <a:xfrm>
                      <a:off x="0" y="0"/>
                      <a:ext cx="5943600" cy="4037330"/>
                    </a:xfrm>
                    <a:prstGeom prst="rect">
                      <a:avLst/>
                    </a:prstGeom>
                    <a:ln>
                      <a:solidFill>
                        <a:schemeClr val="tx1"/>
                      </a:solidFill>
                    </a:ln>
                  </pic:spPr>
                </pic:pic>
              </a:graphicData>
            </a:graphic>
          </wp:inline>
        </w:drawing>
      </w:r>
    </w:p>
    <w:p w14:paraId="6C332B28" w14:textId="3E72ACEE" w:rsidR="009B2C54" w:rsidRDefault="00B36ADE" w:rsidP="00E0663E">
      <w:pPr>
        <w:pStyle w:val="Dont"/>
      </w:pPr>
      <w:r>
        <w:t xml:space="preserve">Avoid </w:t>
      </w:r>
      <w:r w:rsidR="001E416A">
        <w:t>skipping</w:t>
      </w:r>
      <w:r>
        <w:t xml:space="preserve"> any list tag</w:t>
      </w:r>
      <w:r w:rsidR="000D68D0">
        <w:t xml:space="preserve"> </w:t>
      </w:r>
      <w:r w:rsidR="00230549">
        <w:t xml:space="preserve">required </w:t>
      </w:r>
      <w:r w:rsidR="000D68D0">
        <w:t xml:space="preserve">to structure a </w:t>
      </w:r>
      <w:proofErr w:type="gramStart"/>
      <w:r w:rsidR="000D68D0">
        <w:t>list</w:t>
      </w:r>
      <w:proofErr w:type="gramEnd"/>
    </w:p>
    <w:p w14:paraId="66CE0DD2" w14:textId="4E913EAC" w:rsidR="00DD79A3" w:rsidRDefault="00DD79A3" w:rsidP="00DD79A3">
      <w:r w:rsidRPr="007F7DCF">
        <w:rPr>
          <w:rFonts w:cstheme="minorHAnsi"/>
        </w:rPr>
        <w:t xml:space="preserve">For example, in the </w:t>
      </w:r>
      <w:r w:rsidRPr="00855B26">
        <w:rPr>
          <w:rFonts w:cstheme="minorHAnsi"/>
        </w:rPr>
        <w:t>2020-</w:t>
      </w:r>
      <w:r>
        <w:rPr>
          <w:rFonts w:cstheme="minorHAnsi"/>
        </w:rPr>
        <w:t>Governance</w:t>
      </w:r>
      <w:r w:rsidRPr="007F7DCF">
        <w:rPr>
          <w:rFonts w:cstheme="minorHAnsi"/>
        </w:rPr>
        <w:t>.pdf</w:t>
      </w:r>
      <w:r w:rsidRPr="00CF6000">
        <w:t xml:space="preserve">, </w:t>
      </w:r>
      <w:r w:rsidR="006E5C68">
        <w:t xml:space="preserve">the unordered list </w:t>
      </w:r>
      <w:r w:rsidR="00062240">
        <w:t xml:space="preserve">has a missing </w:t>
      </w:r>
      <w:r w:rsidRPr="00CF6000">
        <w:t>Label &lt;</w:t>
      </w:r>
      <w:proofErr w:type="spellStart"/>
      <w:r w:rsidRPr="00CF6000">
        <w:t>Lbl</w:t>
      </w:r>
      <w:proofErr w:type="spellEnd"/>
      <w:r w:rsidRPr="00CF6000">
        <w:t xml:space="preserve">&gt; </w:t>
      </w:r>
      <w:r>
        <w:t>tag</w:t>
      </w:r>
      <w:r w:rsidRPr="00CF6000">
        <w:t>.</w:t>
      </w:r>
    </w:p>
    <w:p w14:paraId="7930EAD5" w14:textId="77777777" w:rsidR="00DD79A3" w:rsidRDefault="00DD79A3" w:rsidP="00DD79A3"/>
    <w:p w14:paraId="74E66246" w14:textId="386F80CB" w:rsidR="000D68D0" w:rsidRDefault="00DD79A3" w:rsidP="00DD79A3">
      <w:pPr>
        <w:jc w:val="center"/>
      </w:pPr>
      <w:r>
        <w:rPr>
          <w:noProof/>
        </w:rPr>
        <w:drawing>
          <wp:inline distT="0" distB="0" distL="0" distR="0" wp14:anchorId="28ACBE9E" wp14:editId="6E8E9542">
            <wp:extent cx="5475739" cy="1697713"/>
            <wp:effectExtent l="19050" t="19050" r="10795" b="17145"/>
            <wp:docPr id="33" name="Picture 1" descr="Unordered list with missing Label &lt;lbl&gt; tag.">
              <a:extLst xmlns:a="http://schemas.openxmlformats.org/drawingml/2006/main">
                <a:ext uri="{FF2B5EF4-FFF2-40B4-BE49-F238E27FC236}">
                  <a16:creationId xmlns:a16="http://schemas.microsoft.com/office/drawing/2014/main" id="{1CBD65F6-DB78-4CFE-88D4-FC62A61279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Unordered list with missing Label &lt;lbl&gt; tag.">
                      <a:extLst>
                        <a:ext uri="{FF2B5EF4-FFF2-40B4-BE49-F238E27FC236}">
                          <a16:creationId xmlns:a16="http://schemas.microsoft.com/office/drawing/2014/main" id="{1CBD65F6-DB78-4CFE-88D4-FC62A6127950}"/>
                        </a:ext>
                      </a:extLst>
                    </pic:cNvPr>
                    <pic:cNvPicPr>
                      <a:picLocks noChangeAspect="1"/>
                    </pic:cNvPicPr>
                  </pic:nvPicPr>
                  <pic:blipFill>
                    <a:blip r:embed="rId65"/>
                    <a:stretch>
                      <a:fillRect/>
                    </a:stretch>
                  </pic:blipFill>
                  <pic:spPr>
                    <a:xfrm>
                      <a:off x="0" y="0"/>
                      <a:ext cx="5485578" cy="1700764"/>
                    </a:xfrm>
                    <a:prstGeom prst="rect">
                      <a:avLst/>
                    </a:prstGeom>
                    <a:ln>
                      <a:solidFill>
                        <a:schemeClr val="tx1"/>
                      </a:solidFill>
                    </a:ln>
                  </pic:spPr>
                </pic:pic>
              </a:graphicData>
            </a:graphic>
          </wp:inline>
        </w:drawing>
      </w:r>
    </w:p>
    <w:p w14:paraId="33BFD732" w14:textId="77777777" w:rsidR="00EB2288" w:rsidRPr="00ED3663" w:rsidRDefault="00EB2288" w:rsidP="00ED3663">
      <w:pPr>
        <w:pStyle w:val="Level"/>
        <w:rPr>
          <w:color w:val="1F3864" w:themeColor="accent1" w:themeShade="80"/>
          <w:sz w:val="28"/>
          <w:szCs w:val="28"/>
        </w:rPr>
      </w:pPr>
    </w:p>
    <w:p w14:paraId="42566B8E" w14:textId="6F345E21" w:rsidR="009D4471" w:rsidRPr="00ED3663" w:rsidRDefault="006A5AED" w:rsidP="009D4471">
      <w:pPr>
        <w:pStyle w:val="Heading3"/>
        <w:rPr>
          <w:b/>
        </w:rPr>
      </w:pPr>
      <w:bookmarkStart w:id="60" w:name="_Toc57986872"/>
      <w:r>
        <w:rPr>
          <w:b/>
        </w:rPr>
        <w:t>Nested Lists</w:t>
      </w:r>
      <w:bookmarkEnd w:id="60"/>
    </w:p>
    <w:p w14:paraId="2BFC9D6C" w14:textId="0C4A19B3" w:rsidR="00A94CBE" w:rsidRDefault="00F353EA" w:rsidP="00D515A6">
      <w:r>
        <w:t>Nested lists are lists within a list</w:t>
      </w:r>
      <w:r w:rsidR="00937DFC">
        <w:t xml:space="preserve">. Nested lists are </w:t>
      </w:r>
      <w:r w:rsidR="008665C7">
        <w:t>used within</w:t>
      </w:r>
      <w:r w:rsidR="00CC4C44">
        <w:t xml:space="preserve"> ordered as well as unordered lists. </w:t>
      </w:r>
      <w:r w:rsidR="0090417E">
        <w:t xml:space="preserve">For each nested level list, screen reader identifies the nesting level for their users which help them to access the document with ease. </w:t>
      </w:r>
    </w:p>
    <w:p w14:paraId="5EE2026E" w14:textId="58861C68" w:rsidR="00D515A6" w:rsidRDefault="00686C6C" w:rsidP="00D515A6">
      <w:r>
        <w:t xml:space="preserve">In the case of ordered lists, a nested list can either be an ordered list or an unordered list. Whereas in the case of an unordered list, it is recommended to use </w:t>
      </w:r>
      <w:r w:rsidR="00000DD1">
        <w:t xml:space="preserve">only unordered nested list. </w:t>
      </w:r>
    </w:p>
    <w:p w14:paraId="211CD33A" w14:textId="77777777" w:rsidR="0040633F" w:rsidRDefault="0040633F" w:rsidP="0040633F"/>
    <w:p w14:paraId="69E00FD1" w14:textId="02A6E083" w:rsidR="0040633F" w:rsidRPr="00461523" w:rsidRDefault="0055489B" w:rsidP="0040633F">
      <w:r w:rsidRPr="007C7931">
        <w:rPr>
          <w:noProof/>
        </w:rPr>
        <w:drawing>
          <wp:inline distT="0" distB="0" distL="0" distR="0" wp14:anchorId="0251EAC9" wp14:editId="56FFA27B">
            <wp:extent cx="807886" cy="327445"/>
            <wp:effectExtent l="19050" t="19050" r="11430" b="15875"/>
            <wp:docPr id="509" name="Picture 509"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40633F" w14:paraId="40F4B0E4" w14:textId="77777777" w:rsidTr="00C95E67">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53CBA429" w14:textId="77777777" w:rsidR="0040633F" w:rsidRDefault="0040633F" w:rsidP="00C95E67">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46658D90" w14:textId="77777777" w:rsidR="0040633F" w:rsidRDefault="0040633F" w:rsidP="00C95E67">
            <w:pPr>
              <w:pStyle w:val="Level"/>
              <w:ind w:left="15"/>
            </w:pPr>
            <w:r>
              <w:t>WCAG Conformance Level</w:t>
            </w:r>
          </w:p>
        </w:tc>
      </w:tr>
      <w:tr w:rsidR="0040633F" w14:paraId="0370B1BA" w14:textId="77777777" w:rsidTr="00C95E67">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06330408" w14:textId="77777777" w:rsidR="0040633F" w:rsidRPr="00B3564B" w:rsidRDefault="0040633F" w:rsidP="00C95E67">
            <w:pPr>
              <w:pStyle w:val="Strong1"/>
            </w:pPr>
            <w:r w:rsidRPr="00B3564B">
              <w:rPr>
                <w:rStyle w:val="normaltextrun"/>
                <w:rFonts w:ascii="Calibri" w:hAnsi="Calibri" w:cs="Calibri"/>
                <w:color w:val="000000"/>
                <w:shd w:val="clear" w:color="auto" w:fill="FFFFFF"/>
              </w:rPr>
              <w:t>1.3.1 Info and Relationships</w:t>
            </w:r>
            <w:r w:rsidRPr="00B3564B">
              <w:rPr>
                <w:rStyle w:val="eop"/>
                <w:rFonts w:ascii="Calibri" w:hAnsi="Calibri" w:cs="Calibri"/>
                <w:color w:val="000000"/>
                <w:shd w:val="clear" w:color="auto" w:fill="FFFFFF"/>
              </w:rPr>
              <w:t> </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6E2E5B47" w14:textId="77777777" w:rsidR="0040633F" w:rsidRDefault="0040633F" w:rsidP="00C95E67">
            <w:pPr>
              <w:pStyle w:val="Strong1"/>
            </w:pPr>
            <w:r>
              <w:t>A</w:t>
            </w:r>
          </w:p>
        </w:tc>
      </w:tr>
    </w:tbl>
    <w:p w14:paraId="28593D68" w14:textId="77777777" w:rsidR="00D515A6" w:rsidRPr="00D515A6" w:rsidRDefault="00D515A6" w:rsidP="00D515A6"/>
    <w:p w14:paraId="53B86022" w14:textId="77777777" w:rsidR="00A076F8" w:rsidRDefault="00A076F8" w:rsidP="00A076F8">
      <w:pPr>
        <w:pStyle w:val="Heading4"/>
      </w:pPr>
      <w:r w:rsidRPr="005E549F">
        <w:t>How to implement</w:t>
      </w:r>
      <w:r>
        <w:t>?</w:t>
      </w:r>
    </w:p>
    <w:p w14:paraId="168C0ED6" w14:textId="508867CC" w:rsidR="004D5D24" w:rsidRDefault="00CB35F9" w:rsidP="00CA0929">
      <w:r>
        <w:t xml:space="preserve">This section lists the techniques </w:t>
      </w:r>
      <w:r w:rsidR="0071155F">
        <w:t xml:space="preserve">for implementing nested lists in a document. </w:t>
      </w:r>
    </w:p>
    <w:p w14:paraId="3586C83C" w14:textId="6335DF71" w:rsidR="008E7215" w:rsidRDefault="00F33054" w:rsidP="00276102">
      <w:pPr>
        <w:pStyle w:val="ListParagraph"/>
        <w:numPr>
          <w:ilvl w:val="0"/>
          <w:numId w:val="40"/>
        </w:numPr>
      </w:pPr>
      <w:r>
        <w:t xml:space="preserve">Use </w:t>
      </w:r>
      <w:r w:rsidR="000C4698">
        <w:t>ordered or unordered lists to present nested list based on the content available in a document.</w:t>
      </w:r>
    </w:p>
    <w:p w14:paraId="702EF280" w14:textId="36F3539E" w:rsidR="008E7215" w:rsidRDefault="00284E79" w:rsidP="00276102">
      <w:pPr>
        <w:pStyle w:val="ListParagraph"/>
        <w:numPr>
          <w:ilvl w:val="0"/>
          <w:numId w:val="40"/>
        </w:numPr>
      </w:pPr>
      <w:r>
        <w:t xml:space="preserve">Wrap the nested list inside &lt;LI&gt; tag of the parent list to convey the structure </w:t>
      </w:r>
      <w:r w:rsidR="00D335B1">
        <w:t>accurately</w:t>
      </w:r>
      <w:r>
        <w:t xml:space="preserve"> to screen reader users.</w:t>
      </w:r>
    </w:p>
    <w:p w14:paraId="15B34AF4" w14:textId="1FCE5544" w:rsidR="005A3E3D" w:rsidRDefault="006F5A0A" w:rsidP="00276102">
      <w:pPr>
        <w:pStyle w:val="ListParagraph"/>
        <w:numPr>
          <w:ilvl w:val="0"/>
          <w:numId w:val="40"/>
        </w:numPr>
      </w:pPr>
      <w:r>
        <w:t xml:space="preserve">Use </w:t>
      </w:r>
      <w:r w:rsidR="00E8495C">
        <w:t>nested lists up</w:t>
      </w:r>
      <w:r w:rsidR="008665C7">
        <w:t xml:space="preserve"> </w:t>
      </w:r>
      <w:r w:rsidR="00E8495C">
        <w:t xml:space="preserve">to two levels to </w:t>
      </w:r>
      <w:r w:rsidR="0047004D">
        <w:t xml:space="preserve">improve </w:t>
      </w:r>
      <w:r w:rsidR="005A3E3D">
        <w:t xml:space="preserve">the reading experience for screen reader users. </w:t>
      </w:r>
    </w:p>
    <w:p w14:paraId="002EC53B" w14:textId="77777777" w:rsidR="006E2FC9" w:rsidRDefault="006E2FC9" w:rsidP="00CA0929"/>
    <w:p w14:paraId="123F8ED7" w14:textId="77777777" w:rsidR="008E7215" w:rsidRDefault="008E7215" w:rsidP="00C94D55">
      <w:pPr>
        <w:pStyle w:val="tips"/>
      </w:pPr>
      <w:r w:rsidRPr="007C7931">
        <w:rPr>
          <w:rFonts w:ascii="Wingdings" w:eastAsia="Wingdings" w:hAnsi="Wingdings" w:cs="Wingdings"/>
          <w:sz w:val="40"/>
          <w:szCs w:val="40"/>
        </w:rPr>
        <w:t></w:t>
      </w:r>
      <w:r w:rsidR="006E2FC9">
        <w:t xml:space="preserve">Tip: </w:t>
      </w:r>
    </w:p>
    <w:p w14:paraId="1B395A81" w14:textId="6D849470" w:rsidR="00D335B1" w:rsidRDefault="00C75D9B" w:rsidP="00C94D55">
      <w:pPr>
        <w:pStyle w:val="tips"/>
      </w:pPr>
      <w:r>
        <w:t>Screen reader users fin</w:t>
      </w:r>
      <w:r w:rsidR="003C43B9">
        <w:t xml:space="preserve">d nested lists </w:t>
      </w:r>
      <w:r w:rsidR="00575D84">
        <w:t xml:space="preserve">that have more than 2 nesting levels difficult to comprehend. </w:t>
      </w:r>
      <w:r w:rsidR="00C02866">
        <w:t xml:space="preserve"> </w:t>
      </w:r>
    </w:p>
    <w:p w14:paraId="2EED754D" w14:textId="77777777" w:rsidR="00165D29" w:rsidRDefault="00165D29" w:rsidP="00CA0929"/>
    <w:p w14:paraId="7D512E93" w14:textId="77777777" w:rsidR="009D4471" w:rsidRDefault="009D4471" w:rsidP="009D4471">
      <w:pPr>
        <w:pStyle w:val="Heading4"/>
      </w:pPr>
      <w:r>
        <w:t>Practices to Apply &amp; Avoid</w:t>
      </w:r>
    </w:p>
    <w:p w14:paraId="6DA30BD6" w14:textId="6CFBC00E" w:rsidR="009B6716" w:rsidRPr="0060645E" w:rsidRDefault="00A27945" w:rsidP="009B6716">
      <w:pPr>
        <w:pStyle w:val="Do"/>
        <w:rPr>
          <w:szCs w:val="20"/>
        </w:rPr>
      </w:pPr>
      <w:r w:rsidRPr="0060645E">
        <w:rPr>
          <w:szCs w:val="20"/>
        </w:rPr>
        <w:t xml:space="preserve">Ensure to </w:t>
      </w:r>
      <w:r w:rsidR="009B6716" w:rsidRPr="0060645E">
        <w:rPr>
          <w:szCs w:val="20"/>
        </w:rPr>
        <w:t xml:space="preserve">tag </w:t>
      </w:r>
      <w:r w:rsidR="009A7090">
        <w:rPr>
          <w:szCs w:val="20"/>
        </w:rPr>
        <w:t xml:space="preserve">and structure </w:t>
      </w:r>
      <w:r w:rsidR="009B6716" w:rsidRPr="0060645E">
        <w:rPr>
          <w:szCs w:val="20"/>
        </w:rPr>
        <w:t>nested lists appropriately using the List (&lt;L&gt;), List Items (&lt;LI&gt;), Label &lt;</w:t>
      </w:r>
      <w:proofErr w:type="spellStart"/>
      <w:r w:rsidR="009B6716" w:rsidRPr="0060645E">
        <w:rPr>
          <w:szCs w:val="20"/>
        </w:rPr>
        <w:t>Lbl</w:t>
      </w:r>
      <w:proofErr w:type="spellEnd"/>
      <w:r w:rsidR="009B6716" w:rsidRPr="0060645E">
        <w:rPr>
          <w:szCs w:val="20"/>
        </w:rPr>
        <w:t>&gt; and List Item Body &lt;</w:t>
      </w:r>
      <w:proofErr w:type="spellStart"/>
      <w:r w:rsidR="009B6716" w:rsidRPr="0060645E">
        <w:rPr>
          <w:szCs w:val="20"/>
        </w:rPr>
        <w:t>LBody</w:t>
      </w:r>
      <w:proofErr w:type="spellEnd"/>
      <w:r w:rsidR="009B6716" w:rsidRPr="0060645E">
        <w:rPr>
          <w:szCs w:val="20"/>
        </w:rPr>
        <w:t>&gt; tags.</w:t>
      </w:r>
      <w:r w:rsidR="009B6716" w:rsidRPr="0060645E">
        <w:rPr>
          <w:szCs w:val="20"/>
        </w:rPr>
        <w:br/>
      </w:r>
    </w:p>
    <w:p w14:paraId="544AC54C" w14:textId="20DF63E4" w:rsidR="0060645E" w:rsidRDefault="009B6716" w:rsidP="009B6716">
      <w:r w:rsidRPr="007F7DCF">
        <w:t xml:space="preserve">For example, in the </w:t>
      </w:r>
      <w:r w:rsidR="000E7AFB" w:rsidRPr="000E7AFB">
        <w:t>2020-Roles-and-Responsibilities-of-the-Chair</w:t>
      </w:r>
      <w:r w:rsidRPr="007F7DCF">
        <w:t>.pdf</w:t>
      </w:r>
      <w:r w:rsidRPr="00CF6000">
        <w:t xml:space="preserve">, </w:t>
      </w:r>
      <w:r>
        <w:t xml:space="preserve">the </w:t>
      </w:r>
      <w:r w:rsidR="000E7AFB">
        <w:t xml:space="preserve">nested list is </w:t>
      </w:r>
      <w:r w:rsidR="00CD21B6">
        <w:t>accurately used to tag</w:t>
      </w:r>
      <w:r w:rsidR="00326506">
        <w:t xml:space="preserve"> </w:t>
      </w:r>
      <w:r w:rsidR="00FF186D">
        <w:t xml:space="preserve">an unordered list’s </w:t>
      </w:r>
      <w:r w:rsidR="00326506">
        <w:t>content</w:t>
      </w:r>
      <w:r w:rsidR="00CD21B6">
        <w:t xml:space="preserve"> such as </w:t>
      </w:r>
      <w:r w:rsidR="00FF186D">
        <w:t>“Chairing board and general meetings</w:t>
      </w:r>
      <w:r w:rsidR="00690958">
        <w:t xml:space="preserve">”, </w:t>
      </w:r>
      <w:r w:rsidR="001212AF">
        <w:t>“Running the board and ensuring…”, “Setting the board agenda…” etc</w:t>
      </w:r>
      <w:r w:rsidR="006175D0">
        <w:t>.</w:t>
      </w:r>
      <w:r w:rsidR="001212AF">
        <w:t xml:space="preserve"> wi</w:t>
      </w:r>
      <w:r w:rsidR="002471ED">
        <w:t xml:space="preserve">thin </w:t>
      </w:r>
      <w:proofErr w:type="gramStart"/>
      <w:r w:rsidR="002471ED">
        <w:t xml:space="preserve">a </w:t>
      </w:r>
      <w:r w:rsidR="005B022D">
        <w:t>an</w:t>
      </w:r>
      <w:proofErr w:type="gramEnd"/>
      <w:r w:rsidR="005B022D">
        <w:t xml:space="preserve"> ordered list’s content “1. Meetings”. </w:t>
      </w:r>
    </w:p>
    <w:p w14:paraId="38E06F8D" w14:textId="2E2B7596" w:rsidR="009B6716" w:rsidRDefault="0060645E" w:rsidP="009B6716">
      <w:r>
        <w:rPr>
          <w:noProof/>
        </w:rPr>
        <w:drawing>
          <wp:inline distT="0" distB="0" distL="0" distR="0" wp14:anchorId="7726CAF0" wp14:editId="4841A4E1">
            <wp:extent cx="5943600" cy="2464435"/>
            <wp:effectExtent l="19050" t="19050" r="19050" b="12065"/>
            <wp:docPr id="37" name="Picture 37" descr="Nested list structured correctly using &lt;L&gt;, &lt;Li&gt;, &lt;Lbl&gt; and &lt;LBody&g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Nested list structured correctly using &lt;L&gt;, &lt;Li&gt;, &lt;Lbl&gt; and &lt;LBody&gt; tags."/>
                    <pic:cNvPicPr/>
                  </pic:nvPicPr>
                  <pic:blipFill>
                    <a:blip r:embed="rId66"/>
                    <a:stretch>
                      <a:fillRect/>
                    </a:stretch>
                  </pic:blipFill>
                  <pic:spPr>
                    <a:xfrm>
                      <a:off x="0" y="0"/>
                      <a:ext cx="5943600" cy="2464435"/>
                    </a:xfrm>
                    <a:prstGeom prst="rect">
                      <a:avLst/>
                    </a:prstGeom>
                    <a:ln>
                      <a:solidFill>
                        <a:schemeClr val="tx1"/>
                      </a:solidFill>
                    </a:ln>
                  </pic:spPr>
                </pic:pic>
              </a:graphicData>
            </a:graphic>
          </wp:inline>
        </w:drawing>
      </w:r>
    </w:p>
    <w:p w14:paraId="40FB0DC3" w14:textId="640D7162" w:rsidR="0060645E" w:rsidRPr="0060645E" w:rsidRDefault="006B4FF1" w:rsidP="006B4FF1">
      <w:pPr>
        <w:pStyle w:val="Dont"/>
      </w:pPr>
      <w:r>
        <w:t xml:space="preserve">Avoid </w:t>
      </w:r>
      <w:r w:rsidR="001D0F5B">
        <w:t>omitting</w:t>
      </w:r>
      <w:r w:rsidR="00FB7641">
        <w:t xml:space="preserve"> the &lt;</w:t>
      </w:r>
      <w:proofErr w:type="spellStart"/>
      <w:r w:rsidR="00FB7641">
        <w:t>Lbl</w:t>
      </w:r>
      <w:proofErr w:type="spellEnd"/>
      <w:r w:rsidR="00FB7641">
        <w:t xml:space="preserve">&gt; </w:t>
      </w:r>
      <w:proofErr w:type="gramStart"/>
      <w:r w:rsidR="00C34EA7">
        <w:t>tag</w:t>
      </w:r>
      <w:proofErr w:type="gramEnd"/>
      <w:r w:rsidR="00F147A7">
        <w:t xml:space="preserve"> </w:t>
      </w:r>
    </w:p>
    <w:p w14:paraId="7A4BBA24" w14:textId="600104F1" w:rsidR="0060645E" w:rsidRDefault="0060645E" w:rsidP="0060645E">
      <w:r w:rsidRPr="007F7DCF">
        <w:t xml:space="preserve">For example, in the </w:t>
      </w:r>
      <w:r w:rsidRPr="000E7AFB">
        <w:t>2020-Roles-and-Responsibilities-of-the-Chair</w:t>
      </w:r>
      <w:r w:rsidRPr="007F7DCF">
        <w:t>.pdf</w:t>
      </w:r>
      <w:r w:rsidRPr="00CF6000">
        <w:t xml:space="preserve">, </w:t>
      </w:r>
      <w:r w:rsidR="00FB7641">
        <w:t xml:space="preserve">in </w:t>
      </w:r>
      <w:r>
        <w:t xml:space="preserve">the nested list </w:t>
      </w:r>
      <w:r w:rsidR="00FB7641">
        <w:t>the</w:t>
      </w:r>
      <w:r w:rsidR="001D0F5B">
        <w:t xml:space="preserve"> label </w:t>
      </w:r>
      <w:r w:rsidR="00AB1905">
        <w:t>&lt;</w:t>
      </w:r>
      <w:proofErr w:type="spellStart"/>
      <w:r w:rsidR="00AB1905">
        <w:t>Lbl</w:t>
      </w:r>
      <w:proofErr w:type="spellEnd"/>
      <w:r w:rsidR="00AB1905">
        <w:t>&gt;</w:t>
      </w:r>
      <w:r w:rsidR="001D0F5B">
        <w:t xml:space="preserve"> tag</w:t>
      </w:r>
      <w:r w:rsidR="00AB1905">
        <w:t xml:space="preserve"> is missing</w:t>
      </w:r>
      <w:r w:rsidR="001D0F5B">
        <w:t>.</w:t>
      </w:r>
      <w:r>
        <w:t xml:space="preserve"> </w:t>
      </w:r>
    </w:p>
    <w:p w14:paraId="38B0B3CE" w14:textId="2D2EA313" w:rsidR="009A7090" w:rsidRDefault="0039135B" w:rsidP="0060645E">
      <w:r>
        <w:rPr>
          <w:noProof/>
        </w:rPr>
        <w:drawing>
          <wp:inline distT="0" distB="0" distL="0" distR="0" wp14:anchorId="7132DB6D" wp14:editId="2D8BF5CB">
            <wp:extent cx="5943600" cy="1225550"/>
            <wp:effectExtent l="19050" t="19050" r="19050" b="12700"/>
            <wp:docPr id="38" name="Picture 38" descr="Missing &lt;Lbl&gt; tag in the nes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issing &lt;Lbl&gt; tag in the nested list."/>
                    <pic:cNvPicPr/>
                  </pic:nvPicPr>
                  <pic:blipFill>
                    <a:blip r:embed="rId67"/>
                    <a:stretch>
                      <a:fillRect/>
                    </a:stretch>
                  </pic:blipFill>
                  <pic:spPr>
                    <a:xfrm>
                      <a:off x="0" y="0"/>
                      <a:ext cx="5943600" cy="1225550"/>
                    </a:xfrm>
                    <a:prstGeom prst="rect">
                      <a:avLst/>
                    </a:prstGeom>
                    <a:ln>
                      <a:solidFill>
                        <a:schemeClr val="tx1"/>
                      </a:solidFill>
                    </a:ln>
                  </pic:spPr>
                </pic:pic>
              </a:graphicData>
            </a:graphic>
          </wp:inline>
        </w:drawing>
      </w:r>
    </w:p>
    <w:p w14:paraId="1A5A22C0" w14:textId="77777777" w:rsidR="0006362A" w:rsidRDefault="0006362A" w:rsidP="0060645E"/>
    <w:p w14:paraId="48AA6307" w14:textId="77777777" w:rsidR="0057353B" w:rsidRDefault="0057353B" w:rsidP="0057353B">
      <w:pPr>
        <w:pStyle w:val="Level"/>
      </w:pPr>
      <w:r>
        <w:t>User Groups Affected</w:t>
      </w:r>
    </w:p>
    <w:p w14:paraId="4BA5E7A6" w14:textId="77777777" w:rsidR="0057353B" w:rsidRPr="00070609" w:rsidRDefault="0057353B" w:rsidP="0057353B">
      <w:pPr>
        <w:pStyle w:val="ListParagraph"/>
        <w:numPr>
          <w:ilvl w:val="0"/>
          <w:numId w:val="6"/>
        </w:numPr>
        <w:spacing w:after="100" w:afterAutospacing="1" w:line="240" w:lineRule="auto"/>
        <w:jc w:val="both"/>
        <w:rPr>
          <w:rFonts w:eastAsia="Times New Roman" w:cstheme="minorHAnsi"/>
          <w:szCs w:val="24"/>
        </w:rPr>
      </w:pPr>
      <w:r w:rsidRPr="00070609">
        <w:rPr>
          <w:rFonts w:eastAsia="Times New Roman" w:cstheme="minorHAnsi"/>
          <w:szCs w:val="24"/>
        </w:rPr>
        <w:t>Blind users</w:t>
      </w:r>
    </w:p>
    <w:p w14:paraId="36B4988F" w14:textId="77777777" w:rsidR="0057353B" w:rsidRPr="00070609" w:rsidRDefault="0057353B" w:rsidP="0057353B">
      <w:pPr>
        <w:pStyle w:val="ListParagraph"/>
        <w:numPr>
          <w:ilvl w:val="0"/>
          <w:numId w:val="6"/>
        </w:numPr>
        <w:spacing w:after="100" w:afterAutospacing="1" w:line="240" w:lineRule="auto"/>
        <w:jc w:val="both"/>
        <w:rPr>
          <w:rFonts w:eastAsia="Times New Roman" w:cstheme="minorHAnsi"/>
          <w:szCs w:val="24"/>
        </w:rPr>
      </w:pPr>
      <w:r w:rsidRPr="00070609">
        <w:rPr>
          <w:rFonts w:eastAsia="Times New Roman" w:cstheme="minorHAnsi"/>
          <w:szCs w:val="24"/>
        </w:rPr>
        <w:t>Low-vision Users</w:t>
      </w:r>
    </w:p>
    <w:p w14:paraId="19379263" w14:textId="72924354" w:rsidR="00E81078" w:rsidRDefault="00E81078" w:rsidP="009B6716"/>
    <w:p w14:paraId="4D504F70" w14:textId="77777777" w:rsidR="009D4471" w:rsidRDefault="009D4471" w:rsidP="009D4471">
      <w:pPr>
        <w:pStyle w:val="Heading4"/>
      </w:pPr>
      <w:r>
        <w:t>How to test for Accessibility?</w:t>
      </w:r>
    </w:p>
    <w:p w14:paraId="51A19CD2" w14:textId="2C927044" w:rsidR="00C652AC" w:rsidRDefault="00C652AC">
      <w:r>
        <w:t>To check for accessibility of lists, perform the following steps:</w:t>
      </w:r>
    </w:p>
    <w:p w14:paraId="74FB7B3B" w14:textId="77777777" w:rsidR="002C46F5" w:rsidRDefault="002C46F5" w:rsidP="00276102">
      <w:pPr>
        <w:pStyle w:val="ListParagraph"/>
        <w:numPr>
          <w:ilvl w:val="0"/>
          <w:numId w:val="16"/>
        </w:numPr>
      </w:pPr>
      <w:r>
        <w:t xml:space="preserve">Open the PDF file using Acrobat Professional. </w:t>
      </w:r>
    </w:p>
    <w:p w14:paraId="5E28DE16" w14:textId="746C2CB1" w:rsidR="007951AA" w:rsidRDefault="007951AA" w:rsidP="00276102">
      <w:pPr>
        <w:pStyle w:val="ListParagraph"/>
        <w:numPr>
          <w:ilvl w:val="0"/>
          <w:numId w:val="16"/>
        </w:numPr>
      </w:pPr>
      <w:r>
        <w:t>Open the ta</w:t>
      </w:r>
      <w:r w:rsidR="00E26E2A">
        <w:t>gs panel</w:t>
      </w:r>
      <w:r>
        <w:t>.</w:t>
      </w:r>
    </w:p>
    <w:p w14:paraId="536452BA" w14:textId="6FE0DD31" w:rsidR="007951AA" w:rsidRDefault="007951AA" w:rsidP="00276102">
      <w:pPr>
        <w:pStyle w:val="ListParagraph"/>
        <w:numPr>
          <w:ilvl w:val="0"/>
          <w:numId w:val="16"/>
        </w:numPr>
      </w:pPr>
      <w:r>
        <w:t xml:space="preserve">Using the selection tool, select </w:t>
      </w:r>
      <w:r w:rsidR="00290093">
        <w:t xml:space="preserve">the </w:t>
      </w:r>
      <w:r w:rsidR="004E1EFE">
        <w:t>list</w:t>
      </w:r>
      <w:r w:rsidR="00CA1E1E">
        <w:t xml:space="preserve"> contents</w:t>
      </w:r>
      <w:r w:rsidR="004E1EFE">
        <w:t>.</w:t>
      </w:r>
    </w:p>
    <w:p w14:paraId="5A5593B9" w14:textId="512C101C" w:rsidR="004E1EFE" w:rsidRDefault="003E4FBA" w:rsidP="00276102">
      <w:pPr>
        <w:pStyle w:val="ListParagraph"/>
        <w:numPr>
          <w:ilvl w:val="0"/>
          <w:numId w:val="16"/>
        </w:numPr>
      </w:pPr>
      <w:r>
        <w:t xml:space="preserve">Find its corresponding tag from the </w:t>
      </w:r>
      <w:r w:rsidR="00F53B7F">
        <w:t>tag section using the “find tag from selection” option</w:t>
      </w:r>
      <w:r w:rsidR="00AF1019">
        <w:t xml:space="preserve"> </w:t>
      </w:r>
      <w:r w:rsidR="007B63AE">
        <w:t xml:space="preserve">that is </w:t>
      </w:r>
      <w:r w:rsidR="00AF1019">
        <w:t xml:space="preserve">available </w:t>
      </w:r>
      <w:r w:rsidR="00C508E3">
        <w:t>below the “Options” men</w:t>
      </w:r>
      <w:r w:rsidR="007B63AE">
        <w:t>u</w:t>
      </w:r>
      <w:r w:rsidR="00F53B7F">
        <w:t>.</w:t>
      </w:r>
    </w:p>
    <w:p w14:paraId="65CF6A0E" w14:textId="1273B5E4" w:rsidR="00F53B7F" w:rsidRDefault="00F53B7F" w:rsidP="00276102">
      <w:pPr>
        <w:pStyle w:val="ListParagraph"/>
        <w:numPr>
          <w:ilvl w:val="0"/>
          <w:numId w:val="16"/>
        </w:numPr>
      </w:pPr>
      <w:r>
        <w:t xml:space="preserve">Ensure, the list </w:t>
      </w:r>
      <w:r w:rsidR="008665C7">
        <w:t>starts with</w:t>
      </w:r>
      <w:r>
        <w:t xml:space="preserve"> an &lt;L&gt; tag. </w:t>
      </w:r>
    </w:p>
    <w:p w14:paraId="6C2EE206" w14:textId="705EEBF8" w:rsidR="00337D51" w:rsidRDefault="00B05625" w:rsidP="00276102">
      <w:pPr>
        <w:pStyle w:val="ListParagraph"/>
        <w:numPr>
          <w:ilvl w:val="0"/>
          <w:numId w:val="16"/>
        </w:numPr>
      </w:pPr>
      <w:r>
        <w:t>Each</w:t>
      </w:r>
      <w:r w:rsidR="004D456C">
        <w:t xml:space="preserve"> list </w:t>
      </w:r>
      <w:r>
        <w:t xml:space="preserve">item should be tagged using </w:t>
      </w:r>
      <w:r w:rsidR="00F53B7F">
        <w:t>&lt;</w:t>
      </w:r>
      <w:r w:rsidR="00337D51">
        <w:t>L</w:t>
      </w:r>
      <w:r w:rsidR="00372292">
        <w:t>I</w:t>
      </w:r>
      <w:r w:rsidR="00F53B7F">
        <w:t xml:space="preserve">&gt; tag </w:t>
      </w:r>
      <w:r w:rsidR="00930893">
        <w:t xml:space="preserve">and is </w:t>
      </w:r>
      <w:r w:rsidR="00F53B7F">
        <w:t>nested within the &lt;</w:t>
      </w:r>
      <w:r w:rsidR="00337D51">
        <w:t>L&gt; tag.</w:t>
      </w:r>
    </w:p>
    <w:p w14:paraId="59E6495C" w14:textId="21B3D701" w:rsidR="004D456C" w:rsidRDefault="008832FE" w:rsidP="00276102">
      <w:pPr>
        <w:pStyle w:val="ListParagraph"/>
        <w:numPr>
          <w:ilvl w:val="0"/>
          <w:numId w:val="16"/>
        </w:numPr>
      </w:pPr>
      <w:r>
        <w:t>List item prefix</w:t>
      </w:r>
      <w:r w:rsidR="004D456C">
        <w:t xml:space="preserve"> should be </w:t>
      </w:r>
      <w:r>
        <w:t>tagged using</w:t>
      </w:r>
      <w:r w:rsidR="004D456C">
        <w:t xml:space="preserve"> &lt;</w:t>
      </w:r>
      <w:proofErr w:type="spellStart"/>
      <w:r w:rsidR="004D456C">
        <w:t>L</w:t>
      </w:r>
      <w:r w:rsidR="007A47D8">
        <w:t>bl</w:t>
      </w:r>
      <w:proofErr w:type="spellEnd"/>
      <w:r w:rsidR="004D456C">
        <w:t>&gt; tag</w:t>
      </w:r>
      <w:r w:rsidR="00C4768A">
        <w:t>. This tag should contain the label of the list content that is, the bullet point</w:t>
      </w:r>
      <w:r w:rsidR="00146E49">
        <w:t>s/numbers/ alphabets etc.</w:t>
      </w:r>
    </w:p>
    <w:p w14:paraId="17097EDF" w14:textId="34696316" w:rsidR="00146E49" w:rsidRDefault="00746C9E" w:rsidP="00276102">
      <w:pPr>
        <w:pStyle w:val="ListParagraph"/>
        <w:numPr>
          <w:ilvl w:val="0"/>
          <w:numId w:val="16"/>
        </w:numPr>
      </w:pPr>
      <w:r>
        <w:t>Content of each list item</w:t>
      </w:r>
      <w:r w:rsidR="00146E49">
        <w:t xml:space="preserve"> should be </w:t>
      </w:r>
      <w:r w:rsidR="00110329">
        <w:t>tagged using</w:t>
      </w:r>
      <w:r w:rsidR="00146E49">
        <w:t xml:space="preserve"> &lt;</w:t>
      </w:r>
      <w:proofErr w:type="spellStart"/>
      <w:r w:rsidR="00641343">
        <w:t>L</w:t>
      </w:r>
      <w:r w:rsidR="00FA3EE9">
        <w:t>B</w:t>
      </w:r>
      <w:r w:rsidR="00641343">
        <w:t>ody</w:t>
      </w:r>
      <w:proofErr w:type="spellEnd"/>
      <w:r w:rsidR="00641343">
        <w:t xml:space="preserve">&gt; tag. </w:t>
      </w:r>
    </w:p>
    <w:p w14:paraId="2552C097" w14:textId="1905D8E8" w:rsidR="00CE2E73" w:rsidRDefault="009632F7" w:rsidP="00276102">
      <w:pPr>
        <w:pStyle w:val="ListParagraph"/>
        <w:numPr>
          <w:ilvl w:val="0"/>
          <w:numId w:val="16"/>
        </w:numPr>
      </w:pPr>
      <w:r>
        <w:t xml:space="preserve">If </w:t>
      </w:r>
      <w:r w:rsidR="007E0BF6">
        <w:t>the conditions in step</w:t>
      </w:r>
      <w:r w:rsidR="009C6832">
        <w:t xml:space="preserve"> </w:t>
      </w:r>
      <w:r w:rsidR="00305D49">
        <w:t>5</w:t>
      </w:r>
      <w:r w:rsidR="009C6832">
        <w:t xml:space="preserve"> to </w:t>
      </w:r>
      <w:r w:rsidR="00305D49">
        <w:t>8</w:t>
      </w:r>
      <w:r w:rsidR="009C6832">
        <w:t xml:space="preserve"> ar</w:t>
      </w:r>
      <w:r w:rsidR="0051498F">
        <w:t xml:space="preserve">e not true for any ordered, </w:t>
      </w:r>
      <w:r w:rsidR="006752A1">
        <w:t>unordered,</w:t>
      </w:r>
      <w:r w:rsidR="0051498F">
        <w:t xml:space="preserve"> or nested list within a document than it is an accessibility violation as per WCAG </w:t>
      </w:r>
      <w:r w:rsidR="008665C7">
        <w:t>2.1 success</w:t>
      </w:r>
      <w:r w:rsidR="001F31B4">
        <w:t xml:space="preserve"> criteria 1.3.1 at Level A.</w:t>
      </w:r>
    </w:p>
    <w:p w14:paraId="54612FAB" w14:textId="485FC684" w:rsidR="006825DA" w:rsidRDefault="006825DA">
      <w:r>
        <w:br w:type="page"/>
      </w:r>
    </w:p>
    <w:p w14:paraId="357ECB9C" w14:textId="7B1CA56D" w:rsidR="004F0851" w:rsidRDefault="004F0851" w:rsidP="004F0851">
      <w:pPr>
        <w:pStyle w:val="Heading2"/>
        <w:rPr>
          <w:b/>
          <w:bCs/>
        </w:rPr>
      </w:pPr>
      <w:bookmarkStart w:id="61" w:name="_Toc57986873"/>
      <w:r w:rsidRPr="00654FC0">
        <w:rPr>
          <w:b/>
          <w:bCs/>
        </w:rPr>
        <w:t>TABLES</w:t>
      </w:r>
      <w:bookmarkEnd w:id="61"/>
    </w:p>
    <w:p w14:paraId="15033CD6" w14:textId="51A28CD8" w:rsidR="00E5719D" w:rsidRPr="00E5719D" w:rsidRDefault="00E5719D" w:rsidP="00E5719D">
      <w:r>
        <w:t>Tables are used in a PDF document to present relational data. PDF tables allows data like text, images, links, other tables, etc. to be arranged into rows and columns of cells.</w:t>
      </w:r>
      <w:r w:rsidRPr="006841F6">
        <w:t xml:space="preserve"> </w:t>
      </w:r>
      <w:r>
        <w:t>T</w:t>
      </w:r>
      <w:r w:rsidR="00DB4B33">
        <w:t>wo</w:t>
      </w:r>
      <w:r>
        <w:t xml:space="preserve"> types of tables are generally used in a PDF document: data tables and layout tables</w:t>
      </w:r>
      <w:r w:rsidR="00162869">
        <w:t>.</w:t>
      </w:r>
    </w:p>
    <w:p w14:paraId="5E205E2C" w14:textId="4F3471F1" w:rsidR="0038271D" w:rsidRDefault="00E74D13" w:rsidP="0038271D">
      <w:pPr>
        <w:spacing w:after="0" w:line="240" w:lineRule="auto"/>
        <w:textAlignment w:val="baseline"/>
        <w:rPr>
          <w:rFonts w:ascii="Calibri" w:eastAsia="Times New Roman" w:hAnsi="Calibri" w:cs="Calibri"/>
        </w:rPr>
      </w:pPr>
      <w:commentRangeStart w:id="62"/>
      <w:commentRangeEnd w:id="62"/>
      <w:r>
        <w:rPr>
          <w:rStyle w:val="CommentReference"/>
        </w:rPr>
        <w:commentReference w:id="62"/>
      </w:r>
      <w:r w:rsidR="0038271D" w:rsidRPr="0038271D">
        <w:rPr>
          <w:rFonts w:ascii="Calibri" w:eastAsia="Times New Roman" w:hAnsi="Calibri" w:cs="Calibri"/>
        </w:rPr>
        <w:t> </w:t>
      </w:r>
      <w:r w:rsidR="00B167DE" w:rsidRPr="007C7931">
        <w:rPr>
          <w:noProof/>
        </w:rPr>
        <w:drawing>
          <wp:inline distT="0" distB="0" distL="0" distR="0" wp14:anchorId="0AAB239C" wp14:editId="6281D08A">
            <wp:extent cx="807886" cy="327445"/>
            <wp:effectExtent l="19050" t="19050" r="11430" b="15875"/>
            <wp:docPr id="510" name="Picture 510"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p w14:paraId="2A653396" w14:textId="77777777" w:rsidR="006175D0" w:rsidRDefault="006175D0" w:rsidP="0038271D">
      <w:pPr>
        <w:spacing w:after="0" w:line="240" w:lineRule="auto"/>
        <w:textAlignment w:val="baseline"/>
        <w:rPr>
          <w:rFonts w:ascii="Calibri" w:eastAsia="Times New Roman" w:hAnsi="Calibri" w:cs="Calibri"/>
        </w:rPr>
      </w:pPr>
    </w:p>
    <w:p w14:paraId="2832E590" w14:textId="77777777" w:rsidR="006175D0" w:rsidRDefault="006175D0" w:rsidP="006175D0">
      <w:pPr>
        <w:pStyle w:val="Guide"/>
        <w:spacing w:after="0"/>
      </w:pPr>
      <w:r>
        <w:t>1.3.1 Info and Relationships</w:t>
      </w:r>
      <w:r>
        <w:tab/>
      </w:r>
      <w:r>
        <w:tab/>
      </w:r>
      <w:r>
        <w:tab/>
      </w:r>
      <w:r>
        <w:tab/>
      </w:r>
      <w:r>
        <w:tab/>
      </w:r>
      <w:r>
        <w:tab/>
      </w:r>
      <w:r>
        <w:tab/>
      </w:r>
      <w:r>
        <w:tab/>
        <w:t>Level A</w:t>
      </w:r>
    </w:p>
    <w:p w14:paraId="439D9E8D" w14:textId="6A9A006A" w:rsidR="006175D0" w:rsidRDefault="006175D0" w:rsidP="006175D0">
      <w:pPr>
        <w:pStyle w:val="Style2"/>
        <w:rPr>
          <w:lang w:val="en-US"/>
        </w:rPr>
      </w:pPr>
      <w:r>
        <w:rPr>
          <w:lang w:val="en-US"/>
        </w:rPr>
        <w:t>Information</w:t>
      </w:r>
      <w:r w:rsidRPr="007C7931">
        <w:t>, structure</w:t>
      </w:r>
      <w:r w:rsidR="00FD1F6D">
        <w:t>,</w:t>
      </w:r>
      <w:r w:rsidRPr="007C7931">
        <w:t xml:space="preserve"> and relationships conveyed through presentation can be programmatically determined or are available in </w:t>
      </w:r>
      <w:proofErr w:type="gramStart"/>
      <w:r w:rsidRPr="007C7931">
        <w:t>text</w:t>
      </w:r>
      <w:proofErr w:type="gramEnd"/>
    </w:p>
    <w:p w14:paraId="0FAC4213" w14:textId="77777777" w:rsidR="004B59CA" w:rsidRPr="0038271D" w:rsidRDefault="004B59CA" w:rsidP="0038271D">
      <w:pPr>
        <w:spacing w:after="0" w:line="240" w:lineRule="auto"/>
        <w:textAlignment w:val="baseline"/>
        <w:rPr>
          <w:rFonts w:ascii="Segoe UI" w:eastAsia="Times New Roman" w:hAnsi="Segoe UI" w:cs="Segoe UI"/>
          <w:sz w:val="18"/>
          <w:szCs w:val="18"/>
        </w:rPr>
      </w:pPr>
    </w:p>
    <w:p w14:paraId="404F5D61" w14:textId="77777777" w:rsidR="00AC705C" w:rsidRDefault="00AC705C" w:rsidP="00AC705C">
      <w:pPr>
        <w:pStyle w:val="Guide"/>
        <w:spacing w:after="0"/>
      </w:pPr>
      <w:r>
        <w:t>1.3.2 Meaningful Sequence</w:t>
      </w:r>
      <w:r>
        <w:tab/>
      </w:r>
      <w:r>
        <w:tab/>
      </w:r>
      <w:r>
        <w:tab/>
      </w:r>
      <w:r>
        <w:tab/>
      </w:r>
      <w:r>
        <w:tab/>
      </w:r>
      <w:r>
        <w:tab/>
      </w:r>
      <w:r>
        <w:tab/>
      </w:r>
      <w:r>
        <w:tab/>
        <w:t>Level A</w:t>
      </w:r>
    </w:p>
    <w:p w14:paraId="3FBE1FCA" w14:textId="77777777" w:rsidR="00AC705C" w:rsidRDefault="00AC705C" w:rsidP="00AC705C">
      <w:pPr>
        <w:pStyle w:val="Style2"/>
      </w:pPr>
      <w:r>
        <w:t>When the sequence in which content is presented affects its meaning, a correct reading sequence can be programmatically determined.</w:t>
      </w:r>
    </w:p>
    <w:p w14:paraId="5C55F696" w14:textId="77777777" w:rsidR="004F0851" w:rsidRDefault="004F0851" w:rsidP="004F0851"/>
    <w:p w14:paraId="68E1CD4E" w14:textId="2E3DEF15" w:rsidR="004F0851" w:rsidRDefault="004F0851" w:rsidP="004F0851">
      <w:pPr>
        <w:pStyle w:val="Heading3"/>
        <w:rPr>
          <w:b/>
        </w:rPr>
      </w:pPr>
      <w:bookmarkStart w:id="63" w:name="_Toc57986874"/>
      <w:r>
        <w:rPr>
          <w:b/>
        </w:rPr>
        <w:t>Layout Tables</w:t>
      </w:r>
      <w:bookmarkEnd w:id="63"/>
    </w:p>
    <w:p w14:paraId="3ADF797B" w14:textId="5791656A" w:rsidR="006A13CC" w:rsidRDefault="006A13CC" w:rsidP="006A13CC">
      <w:r w:rsidRPr="003B7E1C">
        <w:t>Layout tables do not represent any relationships among content.</w:t>
      </w:r>
      <w:r>
        <w:t xml:space="preserve"> Layout tables are used to position the content in a PDF document. Authors used layout tables to position page content such as images, textual content, contact information etc. </w:t>
      </w:r>
    </w:p>
    <w:p w14:paraId="2A442E2A" w14:textId="557A87FA" w:rsidR="006A13CC" w:rsidRDefault="006A13CC" w:rsidP="006A13CC">
      <w:r>
        <w:t xml:space="preserve">When layout tables are used, ensure that the content presented is linearized correctly, </w:t>
      </w:r>
      <w:proofErr w:type="gramStart"/>
      <w:r>
        <w:t>i.e.</w:t>
      </w:r>
      <w:proofErr w:type="gramEnd"/>
      <w:r>
        <w:t xml:space="preserve"> the order of the content should be meaningful when it is accessed in a linear order. Screen readers read</w:t>
      </w:r>
      <w:r w:rsidR="00BA3CAB">
        <w:t xml:space="preserve"> a table’s </w:t>
      </w:r>
      <w:r>
        <w:t>content in a linear order, reading one cell at a time from left-to-right and top-to-bottom. For example, a screen reader will read the table information in the following order:</w:t>
      </w:r>
    </w:p>
    <w:p w14:paraId="14ABC9DE" w14:textId="77777777" w:rsidR="006A13CC" w:rsidRDefault="006A13CC" w:rsidP="00D24D62">
      <w:pPr>
        <w:pStyle w:val="Numberlist"/>
        <w:numPr>
          <w:ilvl w:val="0"/>
          <w:numId w:val="11"/>
        </w:numPr>
      </w:pPr>
      <w:r>
        <w:t>Column 1, row 1</w:t>
      </w:r>
    </w:p>
    <w:p w14:paraId="1D6BFD80" w14:textId="77777777" w:rsidR="006A13CC" w:rsidRDefault="006A13CC" w:rsidP="00D24D62">
      <w:pPr>
        <w:pStyle w:val="Numberlist"/>
        <w:numPr>
          <w:ilvl w:val="0"/>
          <w:numId w:val="11"/>
        </w:numPr>
      </w:pPr>
      <w:r>
        <w:t>Column 2, row 1</w:t>
      </w:r>
    </w:p>
    <w:p w14:paraId="52E8E5A6" w14:textId="77777777" w:rsidR="006A13CC" w:rsidRDefault="006A13CC" w:rsidP="00D24D62">
      <w:pPr>
        <w:pStyle w:val="Numberlist"/>
        <w:numPr>
          <w:ilvl w:val="0"/>
          <w:numId w:val="11"/>
        </w:numPr>
      </w:pPr>
      <w:r>
        <w:t xml:space="preserve">Column 3, row 1 … </w:t>
      </w:r>
    </w:p>
    <w:p w14:paraId="4BBEFC74" w14:textId="77777777" w:rsidR="006A13CC" w:rsidRDefault="006A13CC" w:rsidP="00D24D62">
      <w:pPr>
        <w:pStyle w:val="Numberlist"/>
        <w:numPr>
          <w:ilvl w:val="0"/>
          <w:numId w:val="11"/>
        </w:numPr>
      </w:pPr>
      <w:r>
        <w:t>Column 1, row 2</w:t>
      </w:r>
    </w:p>
    <w:p w14:paraId="78E7BE3C" w14:textId="77777777" w:rsidR="006A13CC" w:rsidRDefault="006A13CC" w:rsidP="00D24D62">
      <w:pPr>
        <w:pStyle w:val="Numberlist"/>
        <w:numPr>
          <w:ilvl w:val="0"/>
          <w:numId w:val="11"/>
        </w:numPr>
      </w:pPr>
      <w:r>
        <w:t>Column 2, row 2</w:t>
      </w:r>
    </w:p>
    <w:p w14:paraId="6D7A0AAA" w14:textId="7FEC7A28" w:rsidR="006A13CC" w:rsidRDefault="006A13CC" w:rsidP="00D24D62">
      <w:pPr>
        <w:pStyle w:val="Numberlist"/>
        <w:numPr>
          <w:ilvl w:val="0"/>
          <w:numId w:val="11"/>
        </w:numPr>
      </w:pPr>
      <w:r>
        <w:t>Column 3, row 2 …</w:t>
      </w:r>
      <w:r w:rsidR="00562269">
        <w:br/>
      </w:r>
    </w:p>
    <w:p w14:paraId="7DF81A29" w14:textId="77777777" w:rsidR="006A13CC" w:rsidRDefault="006A13CC" w:rsidP="006A13CC">
      <w:r>
        <w:t xml:space="preserve">Structural table tags, such as table headers (&lt;TH&gt;), table caption (&lt;Caption&gt;), table summary </w:t>
      </w:r>
      <w:proofErr w:type="gramStart"/>
      <w:r>
        <w:t>(”summary</w:t>
      </w:r>
      <w:proofErr w:type="gramEnd"/>
      <w:r>
        <w:t>” property), etc., are used for conveying table structure to user agents, and they should not be used in the case of layout tables.</w:t>
      </w:r>
    </w:p>
    <w:p w14:paraId="1909BCD1" w14:textId="3F68F269" w:rsidR="000C49F4" w:rsidRDefault="000C49F4" w:rsidP="000C49F4"/>
    <w:p w14:paraId="38287798" w14:textId="0380C6B5" w:rsidR="002E28DB" w:rsidRDefault="002E28DB" w:rsidP="000C49F4"/>
    <w:p w14:paraId="1C23C001" w14:textId="00AA7F92" w:rsidR="008459AF" w:rsidRPr="008459AF" w:rsidRDefault="00E74D13" w:rsidP="008459AF">
      <w:commentRangeStart w:id="64"/>
      <w:commentRangeEnd w:id="64"/>
      <w:r>
        <w:rPr>
          <w:rStyle w:val="CommentReference"/>
        </w:rPr>
        <w:commentReference w:id="64"/>
      </w:r>
      <w:r w:rsidR="00B167DE" w:rsidRPr="007C7931">
        <w:rPr>
          <w:noProof/>
        </w:rPr>
        <w:drawing>
          <wp:inline distT="0" distB="0" distL="0" distR="0" wp14:anchorId="69570259" wp14:editId="4A020824">
            <wp:extent cx="807886" cy="327445"/>
            <wp:effectExtent l="19050" t="19050" r="11430" b="15875"/>
            <wp:docPr id="511" name="Picture 51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20" w:firstRow="1" w:lastRow="0" w:firstColumn="0" w:lastColumn="0" w:noHBand="0" w:noVBand="0"/>
      </w:tblPr>
      <w:tblGrid>
        <w:gridCol w:w="3241"/>
        <w:gridCol w:w="6370"/>
      </w:tblGrid>
      <w:tr w:rsidR="00A076F8" w14:paraId="19610BDC" w14:textId="77777777" w:rsidTr="00562269">
        <w:trPr>
          <w:trHeight w:val="431"/>
        </w:trPr>
        <w:tc>
          <w:tcPr>
            <w:tcW w:w="1686" w:type="pct"/>
            <w:hideMark/>
          </w:tcPr>
          <w:p w14:paraId="0F2D9BCA" w14:textId="77777777" w:rsidR="00A076F8" w:rsidRDefault="00A076F8" w:rsidP="0021751A">
            <w:pPr>
              <w:pStyle w:val="Level"/>
            </w:pPr>
            <w:r>
              <w:t>WCAG Success Criteria</w:t>
            </w:r>
          </w:p>
        </w:tc>
        <w:tc>
          <w:tcPr>
            <w:tcW w:w="3314" w:type="pct"/>
            <w:hideMark/>
          </w:tcPr>
          <w:p w14:paraId="63BE5F76" w14:textId="77777777" w:rsidR="00A076F8" w:rsidRDefault="00A076F8" w:rsidP="0021751A">
            <w:pPr>
              <w:pStyle w:val="Level"/>
              <w:ind w:left="15"/>
            </w:pPr>
            <w:r>
              <w:t>WCAG Conformance Level</w:t>
            </w:r>
          </w:p>
        </w:tc>
      </w:tr>
      <w:tr w:rsidR="00A076F8" w14:paraId="4EFF7E8A" w14:textId="77777777" w:rsidTr="00562269">
        <w:trPr>
          <w:trHeight w:val="332"/>
        </w:trPr>
        <w:tc>
          <w:tcPr>
            <w:tcW w:w="1686" w:type="pct"/>
            <w:hideMark/>
          </w:tcPr>
          <w:p w14:paraId="201AFEC2" w14:textId="6699053F" w:rsidR="00A076F8" w:rsidRDefault="008665C7" w:rsidP="008665C7">
            <w:pPr>
              <w:pStyle w:val="Strong1"/>
              <w:rPr>
                <w:rStyle w:val="normaltextrun"/>
                <w:rFonts w:ascii="Calibri" w:hAnsi="Calibri" w:cs="Calibri"/>
                <w:color w:val="000000"/>
                <w:bdr w:val="none" w:sz="0" w:space="0" w:color="auto" w:frame="1"/>
              </w:rPr>
            </w:pPr>
            <w:r>
              <w:rPr>
                <w:rStyle w:val="normaltextrun"/>
                <w:rFonts w:ascii="Calibri" w:hAnsi="Calibri" w:cs="Calibri"/>
                <w:color w:val="000000"/>
                <w:bdr w:val="none" w:sz="0" w:space="0" w:color="auto" w:frame="1"/>
              </w:rPr>
              <w:t xml:space="preserve">1.3.1 </w:t>
            </w:r>
            <w:r w:rsidR="008459AF" w:rsidRPr="00E46ECC">
              <w:rPr>
                <w:rStyle w:val="normaltextrun"/>
                <w:rFonts w:ascii="Calibri" w:hAnsi="Calibri" w:cs="Calibri"/>
                <w:color w:val="000000"/>
                <w:bdr w:val="none" w:sz="0" w:space="0" w:color="auto" w:frame="1"/>
              </w:rPr>
              <w:t>Info &amp; Relationships</w:t>
            </w:r>
          </w:p>
          <w:p w14:paraId="3B10B02B" w14:textId="5B507DAA" w:rsidR="002803DD" w:rsidRDefault="002803DD" w:rsidP="002E28DB">
            <w:pPr>
              <w:pStyle w:val="Strong1"/>
            </w:pPr>
          </w:p>
        </w:tc>
        <w:tc>
          <w:tcPr>
            <w:tcW w:w="3314" w:type="pct"/>
            <w:hideMark/>
          </w:tcPr>
          <w:p w14:paraId="0A4332C6" w14:textId="22883FE2" w:rsidR="00A076F8" w:rsidRDefault="008459AF" w:rsidP="0021751A">
            <w:pPr>
              <w:pStyle w:val="Strong1"/>
            </w:pPr>
            <w:r>
              <w:t>A</w:t>
            </w:r>
          </w:p>
        </w:tc>
      </w:tr>
      <w:tr w:rsidR="002E28DB" w14:paraId="1A62DD77" w14:textId="77777777" w:rsidTr="00562269">
        <w:trPr>
          <w:trHeight w:val="521"/>
        </w:trPr>
        <w:tc>
          <w:tcPr>
            <w:tcW w:w="1686" w:type="pct"/>
          </w:tcPr>
          <w:p w14:paraId="65F3DA2E" w14:textId="64AD1D65" w:rsidR="002E28DB" w:rsidRPr="00E46ECC" w:rsidRDefault="008665C7" w:rsidP="002E28DB">
            <w:pPr>
              <w:pStyle w:val="Strong1"/>
              <w:rPr>
                <w:rStyle w:val="normaltextrun"/>
                <w:rFonts w:ascii="Calibri" w:hAnsi="Calibri" w:cs="Calibri"/>
                <w:color w:val="000000"/>
                <w:bdr w:val="none" w:sz="0" w:space="0" w:color="auto" w:frame="1"/>
              </w:rPr>
            </w:pPr>
            <w:r>
              <w:rPr>
                <w:rStyle w:val="normaltextrun"/>
                <w:rFonts w:ascii="Calibri" w:hAnsi="Calibri" w:cs="Calibri"/>
                <w:color w:val="000000"/>
                <w:bdr w:val="none" w:sz="0" w:space="0" w:color="auto" w:frame="1"/>
              </w:rPr>
              <w:t>1.3.2 Meaningful</w:t>
            </w:r>
            <w:r w:rsidR="002E28DB">
              <w:rPr>
                <w:rStyle w:val="normaltextrun"/>
                <w:rFonts w:ascii="Calibri" w:hAnsi="Calibri" w:cs="Calibri"/>
                <w:color w:val="000000"/>
                <w:bdr w:val="none" w:sz="0" w:space="0" w:color="auto" w:frame="1"/>
              </w:rPr>
              <w:t xml:space="preserve"> </w:t>
            </w:r>
            <w:r w:rsidR="00B22340">
              <w:rPr>
                <w:rStyle w:val="normaltextrun"/>
                <w:rFonts w:ascii="Calibri" w:hAnsi="Calibri" w:cs="Calibri"/>
                <w:color w:val="000000"/>
                <w:bdr w:val="none" w:sz="0" w:space="0" w:color="auto" w:frame="1"/>
              </w:rPr>
              <w:t>Sequence</w:t>
            </w:r>
          </w:p>
        </w:tc>
        <w:tc>
          <w:tcPr>
            <w:tcW w:w="3314" w:type="pct"/>
          </w:tcPr>
          <w:p w14:paraId="5705F3B2" w14:textId="062AAACE" w:rsidR="002E28DB" w:rsidRDefault="002E28DB" w:rsidP="0021751A">
            <w:pPr>
              <w:pStyle w:val="Strong1"/>
            </w:pPr>
            <w:r>
              <w:t>A</w:t>
            </w:r>
          </w:p>
        </w:tc>
      </w:tr>
    </w:tbl>
    <w:p w14:paraId="3AA65F35" w14:textId="77777777" w:rsidR="00A076F8" w:rsidRDefault="00A076F8" w:rsidP="00A076F8">
      <w:pPr>
        <w:pStyle w:val="Heading4"/>
      </w:pPr>
      <w:r w:rsidRPr="005E549F">
        <w:t>How to implement</w:t>
      </w:r>
      <w:r>
        <w:t>?</w:t>
      </w:r>
    </w:p>
    <w:p w14:paraId="7FA224D6" w14:textId="1BCF0B4F" w:rsidR="00FD67E5" w:rsidRDefault="00FD67E5" w:rsidP="00933874">
      <w:r>
        <w:t>This section lists the techniques for implementing layout tables in a PDF document:</w:t>
      </w:r>
    </w:p>
    <w:p w14:paraId="087E023D" w14:textId="11BF8455" w:rsidR="00B45762" w:rsidRDefault="00E844B5" w:rsidP="00276102">
      <w:pPr>
        <w:pStyle w:val="ListParagraph"/>
        <w:numPr>
          <w:ilvl w:val="0"/>
          <w:numId w:val="91"/>
        </w:numPr>
      </w:pPr>
      <w:r>
        <w:t>Tag</w:t>
      </w:r>
      <w:r w:rsidR="003172A6">
        <w:t xml:space="preserve"> the table borders as artifacts.</w:t>
      </w:r>
    </w:p>
    <w:p w14:paraId="781155F1" w14:textId="77777777" w:rsidR="00B45762" w:rsidRDefault="003E6F90" w:rsidP="00276102">
      <w:pPr>
        <w:pStyle w:val="ListParagraph"/>
        <w:numPr>
          <w:ilvl w:val="0"/>
          <w:numId w:val="91"/>
        </w:numPr>
      </w:pPr>
      <w:r>
        <w:t>Tag the table content in a logical reading order.</w:t>
      </w:r>
    </w:p>
    <w:p w14:paraId="55A1E973" w14:textId="464F4ECD" w:rsidR="003E6F90" w:rsidRDefault="008E4D3E" w:rsidP="00276102">
      <w:pPr>
        <w:pStyle w:val="ListParagraph"/>
        <w:numPr>
          <w:ilvl w:val="0"/>
          <w:numId w:val="91"/>
        </w:numPr>
      </w:pPr>
      <w:r>
        <w:t xml:space="preserve">Ensure that structural table tags </w:t>
      </w:r>
      <w:r w:rsidR="008665C7">
        <w:t xml:space="preserve">are </w:t>
      </w:r>
      <w:r w:rsidR="002F1E2A">
        <w:t>not used</w:t>
      </w:r>
      <w:r>
        <w:t xml:space="preserve"> for displaying layout tables.</w:t>
      </w:r>
    </w:p>
    <w:p w14:paraId="2773841D" w14:textId="77777777" w:rsidR="008E4D3E" w:rsidRDefault="008E4D3E" w:rsidP="00933874"/>
    <w:p w14:paraId="198FE85B" w14:textId="44B32B55" w:rsidR="001A5502" w:rsidRDefault="001A5502" w:rsidP="001A5502">
      <w:pPr>
        <w:pStyle w:val="tips"/>
      </w:pPr>
      <w:r w:rsidRPr="007C7931">
        <w:rPr>
          <w:rFonts w:ascii="Wingdings" w:eastAsia="Wingdings" w:hAnsi="Wingdings" w:cs="Wingdings"/>
          <w:sz w:val="40"/>
          <w:szCs w:val="40"/>
        </w:rPr>
        <w:t></w:t>
      </w:r>
      <w:r w:rsidR="008E4D3E">
        <w:t xml:space="preserve">Tip: </w:t>
      </w:r>
    </w:p>
    <w:p w14:paraId="39777EDF" w14:textId="0074BD54" w:rsidR="008E4D3E" w:rsidRDefault="008E4D3E" w:rsidP="001A5502">
      <w:pPr>
        <w:pStyle w:val="tips"/>
      </w:pPr>
      <w:r>
        <w:t xml:space="preserve">Layout tables in PDF documents are not identified as </w:t>
      </w:r>
      <w:r w:rsidR="00DC5731">
        <w:t xml:space="preserve">tables for screen reader users as they are not tagged </w:t>
      </w:r>
      <w:r w:rsidR="00FC43F3">
        <w:t>using &lt;Table&gt; tag.</w:t>
      </w:r>
    </w:p>
    <w:p w14:paraId="4FE894FE" w14:textId="77777777" w:rsidR="00FD67E5" w:rsidRDefault="00FD67E5" w:rsidP="00933874"/>
    <w:p w14:paraId="5147E841" w14:textId="3B46774E" w:rsidR="004F0851" w:rsidRDefault="004F0851" w:rsidP="004F0851">
      <w:pPr>
        <w:pStyle w:val="Heading4"/>
      </w:pPr>
      <w:r>
        <w:t>Practices to Apply &amp; Avoid</w:t>
      </w:r>
    </w:p>
    <w:p w14:paraId="24B4E8BC" w14:textId="41A11935" w:rsidR="00052F05" w:rsidRDefault="00262C77" w:rsidP="00262C77">
      <w:pPr>
        <w:pStyle w:val="Do"/>
        <w:rPr>
          <w:rStyle w:val="normaltextrun"/>
          <w:rFonts w:ascii="Calibri" w:hAnsi="Calibri" w:cs="Calibri"/>
          <w:color w:val="000000"/>
          <w:shd w:val="clear" w:color="auto" w:fill="FFFFFF"/>
        </w:rPr>
      </w:pPr>
      <w:r w:rsidRPr="00262C77">
        <w:rPr>
          <w:rStyle w:val="normaltextrun"/>
          <w:rFonts w:ascii="Calibri" w:hAnsi="Calibri" w:cs="Calibri"/>
          <w:color w:val="000000"/>
          <w:shd w:val="clear" w:color="auto" w:fill="FFFFFF"/>
        </w:rPr>
        <w:t>Ensure structural </w:t>
      </w:r>
      <w:r w:rsidRPr="00262C77">
        <w:rPr>
          <w:rStyle w:val="findhit"/>
          <w:rFonts w:ascii="Calibri" w:hAnsi="Calibri" w:cs="Calibri"/>
          <w:color w:val="000000"/>
          <w:shd w:val="clear" w:color="auto" w:fill="FFFFFF"/>
        </w:rPr>
        <w:t>table</w:t>
      </w:r>
      <w:r w:rsidRPr="00262C77">
        <w:rPr>
          <w:rStyle w:val="normaltextrun"/>
          <w:rFonts w:ascii="Calibri" w:hAnsi="Calibri" w:cs="Calibri"/>
          <w:color w:val="000000"/>
          <w:shd w:val="clear" w:color="auto" w:fill="FFFFFF"/>
        </w:rPr>
        <w:t> </w:t>
      </w:r>
      <w:r w:rsidR="00B45762">
        <w:rPr>
          <w:rStyle w:val="normaltextrun"/>
          <w:rFonts w:ascii="Calibri" w:hAnsi="Calibri" w:cs="Calibri"/>
          <w:color w:val="000000"/>
          <w:shd w:val="clear" w:color="auto" w:fill="FFFFFF"/>
        </w:rPr>
        <w:t>tag</w:t>
      </w:r>
      <w:r w:rsidRPr="00262C77">
        <w:rPr>
          <w:rStyle w:val="normaltextrun"/>
          <w:rFonts w:ascii="Calibri" w:hAnsi="Calibri" w:cs="Calibri"/>
          <w:color w:val="000000"/>
          <w:shd w:val="clear" w:color="auto" w:fill="FFFFFF"/>
        </w:rPr>
        <w:t> is not used for layout </w:t>
      </w:r>
      <w:r w:rsidRPr="00262C77">
        <w:rPr>
          <w:rStyle w:val="findhit"/>
        </w:rPr>
        <w:t>table</w:t>
      </w:r>
      <w:r w:rsidRPr="00262C77">
        <w:rPr>
          <w:rStyle w:val="normaltextrun"/>
        </w:rPr>
        <w:t>s</w:t>
      </w:r>
      <w:r w:rsidRPr="00262C77">
        <w:rPr>
          <w:rStyle w:val="normaltextrun"/>
          <w:rFonts w:ascii="Calibri" w:hAnsi="Calibri" w:cs="Calibri"/>
          <w:color w:val="000000"/>
          <w:shd w:val="clear" w:color="auto" w:fill="FFFFFF"/>
        </w:rPr>
        <w:t>.</w:t>
      </w:r>
    </w:p>
    <w:p w14:paraId="708600ED" w14:textId="77777777" w:rsidR="00262C77" w:rsidRDefault="00262C77" w:rsidP="00C21EC5">
      <w:pPr>
        <w:pStyle w:val="Do"/>
        <w:numPr>
          <w:ilvl w:val="0"/>
          <w:numId w:val="0"/>
        </w:numPr>
        <w:ind w:left="360" w:hanging="360"/>
      </w:pPr>
    </w:p>
    <w:p w14:paraId="6978D5E2" w14:textId="383018AC" w:rsidR="00052F05" w:rsidRDefault="00052F05" w:rsidP="00052F05">
      <w:r>
        <w:t xml:space="preserve">For </w:t>
      </w:r>
      <w:r w:rsidR="008665C7">
        <w:t>example,</w:t>
      </w:r>
      <w:r>
        <w:t xml:space="preserve"> in the 2020-Governance.pdf, the content under operation, opportunity and performance and period is accurately </w:t>
      </w:r>
      <w:r w:rsidR="008117C9">
        <w:t>tagged</w:t>
      </w:r>
      <w:r>
        <w:t xml:space="preserve"> using &lt;H3&gt; and &lt;</w:t>
      </w:r>
      <w:r w:rsidR="00262C77">
        <w:t>P</w:t>
      </w:r>
      <w:r>
        <w:t xml:space="preserve">&gt; tags. </w:t>
      </w:r>
    </w:p>
    <w:p w14:paraId="12035C5E" w14:textId="63B2D36E" w:rsidR="00AC37F5" w:rsidRDefault="00AC37F5" w:rsidP="00AC37F5">
      <w:pPr>
        <w:pStyle w:val="Do"/>
        <w:numPr>
          <w:ilvl w:val="0"/>
          <w:numId w:val="0"/>
        </w:numPr>
        <w:ind w:left="360" w:hanging="360"/>
      </w:pPr>
    </w:p>
    <w:p w14:paraId="5E6607D0" w14:textId="42674DAA" w:rsidR="009D7641" w:rsidRDefault="00D43FDA" w:rsidP="00AC37F5">
      <w:pPr>
        <w:pStyle w:val="Do"/>
        <w:numPr>
          <w:ilvl w:val="0"/>
          <w:numId w:val="0"/>
        </w:numPr>
        <w:ind w:left="360" w:hanging="360"/>
      </w:pPr>
      <w:r>
        <w:rPr>
          <w:noProof/>
        </w:rPr>
        <w:drawing>
          <wp:inline distT="0" distB="0" distL="0" distR="0" wp14:anchorId="101B44F5" wp14:editId="2CB25632">
            <wp:extent cx="5943600" cy="1950720"/>
            <wp:effectExtent l="19050" t="19050" r="19050" b="11430"/>
            <wp:docPr id="118" name="Picture 118" descr="Content accurately tagged using the &lt;H3&gt; and &lt;P&gt; ta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ontent accurately tagged using the &lt;H3&gt; and &lt;P&gt; tags. "/>
                    <pic:cNvPicPr/>
                  </pic:nvPicPr>
                  <pic:blipFill>
                    <a:blip r:embed="rId68"/>
                    <a:stretch>
                      <a:fillRect/>
                    </a:stretch>
                  </pic:blipFill>
                  <pic:spPr>
                    <a:xfrm>
                      <a:off x="0" y="0"/>
                      <a:ext cx="5943600" cy="1950720"/>
                    </a:xfrm>
                    <a:prstGeom prst="rect">
                      <a:avLst/>
                    </a:prstGeom>
                    <a:ln>
                      <a:solidFill>
                        <a:schemeClr val="tx1"/>
                      </a:solidFill>
                    </a:ln>
                  </pic:spPr>
                </pic:pic>
              </a:graphicData>
            </a:graphic>
          </wp:inline>
        </w:drawing>
      </w:r>
    </w:p>
    <w:p w14:paraId="34AC059D" w14:textId="4418F5B6" w:rsidR="00AC37F5" w:rsidRDefault="00567DA2" w:rsidP="00567DA2">
      <w:pPr>
        <w:pStyle w:val="Dont"/>
      </w:pPr>
      <w:r w:rsidRPr="00EA6B3E">
        <w:t xml:space="preserve">Avoid using </w:t>
      </w:r>
      <w:r>
        <w:t>table</w:t>
      </w:r>
      <w:r w:rsidRPr="00EA6B3E">
        <w:t xml:space="preserve"> </w:t>
      </w:r>
      <w:r>
        <w:t xml:space="preserve">tags </w:t>
      </w:r>
      <w:r w:rsidRPr="00EA6B3E">
        <w:t>for formatting conten</w:t>
      </w:r>
      <w:r>
        <w:t>t presented using layout tables.</w:t>
      </w:r>
    </w:p>
    <w:p w14:paraId="06CA3868" w14:textId="256CDDF9" w:rsidR="006D7B6E" w:rsidRDefault="006D7B6E" w:rsidP="006D7B6E">
      <w:r>
        <w:t xml:space="preserve">For </w:t>
      </w:r>
      <w:r w:rsidR="008665C7">
        <w:t>example,</w:t>
      </w:r>
      <w:r>
        <w:t xml:space="preserve"> in the 2020-Governance.pdf, </w:t>
      </w:r>
      <w:r w:rsidR="00616C0B">
        <w:t xml:space="preserve">the content under operation, opportunity and performance and period is inaccurately </w:t>
      </w:r>
      <w:r w:rsidR="00E844B5">
        <w:t>tagged</w:t>
      </w:r>
      <w:r w:rsidR="00666B53">
        <w:t xml:space="preserve"> using the &lt;</w:t>
      </w:r>
      <w:r w:rsidR="0047103F">
        <w:t>T</w:t>
      </w:r>
      <w:r w:rsidR="00666B53">
        <w:t xml:space="preserve">able&gt; tag. </w:t>
      </w:r>
    </w:p>
    <w:p w14:paraId="0C9732DE" w14:textId="77777777" w:rsidR="00363F24" w:rsidRDefault="00363F24" w:rsidP="00363F24"/>
    <w:p w14:paraId="195BCD92" w14:textId="4512006E" w:rsidR="00AC37F5" w:rsidRDefault="00A74825" w:rsidP="0047103F">
      <w:r>
        <w:rPr>
          <w:noProof/>
        </w:rPr>
        <w:drawing>
          <wp:inline distT="0" distB="0" distL="0" distR="0" wp14:anchorId="5EA762C3" wp14:editId="3E33DF5C">
            <wp:extent cx="5943600" cy="1760855"/>
            <wp:effectExtent l="19050" t="19050" r="19050" b="10795"/>
            <wp:docPr id="113" name="Picture 113" descr="Content inaccurately tagged using the &lt;Table&gt; t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ontent inaccurately tagged using the &lt;Table&gt; tag. "/>
                    <pic:cNvPicPr/>
                  </pic:nvPicPr>
                  <pic:blipFill>
                    <a:blip r:embed="rId69"/>
                    <a:stretch>
                      <a:fillRect/>
                    </a:stretch>
                  </pic:blipFill>
                  <pic:spPr>
                    <a:xfrm>
                      <a:off x="0" y="0"/>
                      <a:ext cx="5943600" cy="1760855"/>
                    </a:xfrm>
                    <a:prstGeom prst="rect">
                      <a:avLst/>
                    </a:prstGeom>
                    <a:ln>
                      <a:solidFill>
                        <a:schemeClr val="tx1"/>
                      </a:solidFill>
                    </a:ln>
                  </pic:spPr>
                </pic:pic>
              </a:graphicData>
            </a:graphic>
          </wp:inline>
        </w:drawing>
      </w:r>
    </w:p>
    <w:p w14:paraId="4EA5F5EE" w14:textId="77777777" w:rsidR="004F0851" w:rsidRDefault="004F0851" w:rsidP="004F0851">
      <w:pPr>
        <w:pStyle w:val="Heading4"/>
      </w:pPr>
      <w:r>
        <w:t>How to test for Accessibility?</w:t>
      </w:r>
    </w:p>
    <w:p w14:paraId="3EEDB86B" w14:textId="7664172C" w:rsidR="00D33ACD" w:rsidRDefault="00D33ACD" w:rsidP="00D33ACD">
      <w:r>
        <w:t xml:space="preserve">To test layout </w:t>
      </w:r>
      <w:r w:rsidR="008665C7">
        <w:t>tables,</w:t>
      </w:r>
      <w:r>
        <w:t xml:space="preserve"> present in a PDF file, perform the following steps:</w:t>
      </w:r>
    </w:p>
    <w:p w14:paraId="6A7B05AB" w14:textId="1BF89FB4" w:rsidR="00D33ACD" w:rsidRDefault="00D33ACD" w:rsidP="00276102">
      <w:pPr>
        <w:pStyle w:val="ListParagraph"/>
        <w:numPr>
          <w:ilvl w:val="0"/>
          <w:numId w:val="48"/>
        </w:numPr>
      </w:pPr>
      <w:r>
        <w:t>Open the PDF file using Acrobat Professional.</w:t>
      </w:r>
    </w:p>
    <w:p w14:paraId="10C339DE" w14:textId="6B2B871F" w:rsidR="00361270" w:rsidRDefault="00361270" w:rsidP="00276102">
      <w:pPr>
        <w:pStyle w:val="ListParagraph"/>
        <w:numPr>
          <w:ilvl w:val="0"/>
          <w:numId w:val="48"/>
        </w:numPr>
      </w:pPr>
      <w:r>
        <w:t>Open the Tags Panel.</w:t>
      </w:r>
    </w:p>
    <w:p w14:paraId="272DA232" w14:textId="24F2C6D9" w:rsidR="004F0851" w:rsidRDefault="00361270" w:rsidP="00276102">
      <w:pPr>
        <w:pStyle w:val="ListParagraph"/>
        <w:numPr>
          <w:ilvl w:val="0"/>
          <w:numId w:val="48"/>
        </w:numPr>
      </w:pPr>
      <w:r>
        <w:t>Select the contents of the layout table.</w:t>
      </w:r>
    </w:p>
    <w:p w14:paraId="3EF6FEB0" w14:textId="1E4688FC" w:rsidR="006E51EE" w:rsidRDefault="006E51EE" w:rsidP="00276102">
      <w:pPr>
        <w:pStyle w:val="ListParagraph"/>
        <w:numPr>
          <w:ilvl w:val="0"/>
          <w:numId w:val="48"/>
        </w:numPr>
      </w:pPr>
      <w:r>
        <w:t xml:space="preserve">Click on </w:t>
      </w:r>
      <w:r w:rsidR="001E2351">
        <w:t>“</w:t>
      </w:r>
      <w:r>
        <w:t>Find Tag from Selectio</w:t>
      </w:r>
      <w:r w:rsidR="00A032CD">
        <w:t xml:space="preserve">n” available </w:t>
      </w:r>
      <w:r w:rsidR="001E2351">
        <w:t>below Options inside the Tags Panel.</w:t>
      </w:r>
    </w:p>
    <w:p w14:paraId="4D0EB5BC" w14:textId="1A3F6CDA" w:rsidR="001E2351" w:rsidRDefault="00B1068A" w:rsidP="00276102">
      <w:pPr>
        <w:pStyle w:val="ListParagraph"/>
        <w:numPr>
          <w:ilvl w:val="0"/>
          <w:numId w:val="48"/>
        </w:numPr>
      </w:pPr>
      <w:r>
        <w:t xml:space="preserve">Check if </w:t>
      </w:r>
      <w:r w:rsidR="00161E9C">
        <w:t xml:space="preserve">table borders are </w:t>
      </w:r>
      <w:r w:rsidR="00E844B5">
        <w:t>tagged</w:t>
      </w:r>
      <w:r w:rsidR="00161E9C">
        <w:t xml:space="preserve"> as artifacts.</w:t>
      </w:r>
    </w:p>
    <w:p w14:paraId="7C370F0B" w14:textId="40CA84D0" w:rsidR="00161E9C" w:rsidRDefault="00161E9C" w:rsidP="00276102">
      <w:pPr>
        <w:pStyle w:val="ListParagraph"/>
        <w:numPr>
          <w:ilvl w:val="0"/>
          <w:numId w:val="48"/>
        </w:numPr>
      </w:pPr>
      <w:r>
        <w:t xml:space="preserve">Check if </w:t>
      </w:r>
      <w:r w:rsidR="00EC05E2">
        <w:t>structural table tags are not u</w:t>
      </w:r>
      <w:r w:rsidR="00001641">
        <w:t>sed for tagging the table’s contents.</w:t>
      </w:r>
    </w:p>
    <w:p w14:paraId="60B27D12" w14:textId="5C9E06D2" w:rsidR="00001641" w:rsidRDefault="00001641" w:rsidP="00276102">
      <w:pPr>
        <w:pStyle w:val="ListParagraph"/>
        <w:numPr>
          <w:ilvl w:val="0"/>
          <w:numId w:val="48"/>
        </w:numPr>
      </w:pPr>
      <w:r>
        <w:t xml:space="preserve">Check if the reading </w:t>
      </w:r>
      <w:r w:rsidR="008665C7">
        <w:t>order is</w:t>
      </w:r>
      <w:r>
        <w:t xml:space="preserve"> meaningful.</w:t>
      </w:r>
    </w:p>
    <w:p w14:paraId="19BECA74" w14:textId="6D05EA92" w:rsidR="00001641" w:rsidRDefault="00001641" w:rsidP="00276102">
      <w:pPr>
        <w:pStyle w:val="ListParagraph"/>
        <w:numPr>
          <w:ilvl w:val="0"/>
          <w:numId w:val="48"/>
        </w:numPr>
      </w:pPr>
      <w:r>
        <w:t xml:space="preserve">If </w:t>
      </w:r>
      <w:r w:rsidR="004B48F2">
        <w:t>the conditions in step 5, 6 and 7 fail</w:t>
      </w:r>
      <w:r w:rsidR="00164C7B">
        <w:t xml:space="preserve">, </w:t>
      </w:r>
      <w:r w:rsidR="008665C7">
        <w:t>then</w:t>
      </w:r>
      <w:r w:rsidR="00164C7B">
        <w:t xml:space="preserve"> it is an accessibility violation </w:t>
      </w:r>
      <w:r w:rsidR="000B0BFC">
        <w:t>as per WCAG 2.1 success criteria 1.3.1 and 1.3.2 at Level A.</w:t>
      </w:r>
    </w:p>
    <w:p w14:paraId="291EC958" w14:textId="77777777" w:rsidR="000B0BFC" w:rsidRDefault="000B0BFC" w:rsidP="000B0BFC"/>
    <w:p w14:paraId="54A76F45" w14:textId="2EE63A47" w:rsidR="00E46ECC" w:rsidRPr="0038271D" w:rsidRDefault="004F0851" w:rsidP="0038271D">
      <w:pPr>
        <w:pStyle w:val="Heading3"/>
        <w:rPr>
          <w:b/>
        </w:rPr>
      </w:pPr>
      <w:bookmarkStart w:id="65" w:name="_Toc57986875"/>
      <w:r>
        <w:rPr>
          <w:b/>
        </w:rPr>
        <w:t>Simple data Tables</w:t>
      </w:r>
      <w:bookmarkEnd w:id="65"/>
    </w:p>
    <w:p w14:paraId="0FAE61B2" w14:textId="0F8F13B2" w:rsidR="00275066" w:rsidRDefault="00275066" w:rsidP="00275066">
      <w:r w:rsidRPr="007C7931">
        <w:t xml:space="preserve">Data tables are used to present related data. A data table consists of data cells and header cells. </w:t>
      </w:r>
      <w:r>
        <w:t xml:space="preserve">Table headers are added to provide context for users and if this contextual relationship is not exposed programmatically, it will pose accessibility barriers for people with visual </w:t>
      </w:r>
      <w:r w:rsidR="00407570">
        <w:t>disabilities</w:t>
      </w:r>
      <w:r>
        <w:t>.</w:t>
      </w:r>
    </w:p>
    <w:p w14:paraId="2FE69C9E" w14:textId="77777777" w:rsidR="00275066" w:rsidRDefault="00275066" w:rsidP="00275066">
      <w:r w:rsidRPr="007C7931">
        <w:t xml:space="preserve">A simple data table comprises </w:t>
      </w:r>
      <w:r>
        <w:t xml:space="preserve">of either single </w:t>
      </w:r>
      <w:r w:rsidRPr="007C7931">
        <w:t xml:space="preserve">set of column headers </w:t>
      </w:r>
      <w:r>
        <w:t xml:space="preserve">or </w:t>
      </w:r>
      <w:r w:rsidRPr="007C7931">
        <w:t xml:space="preserve">row headers or </w:t>
      </w:r>
      <w:r>
        <w:t xml:space="preserve">both </w:t>
      </w:r>
      <w:r w:rsidRPr="007C7931">
        <w:t>column and row headers</w:t>
      </w:r>
      <w:r>
        <w:t>.</w:t>
      </w:r>
      <w:r w:rsidRPr="007C7931">
        <w:t xml:space="preserve"> </w:t>
      </w:r>
      <w:r>
        <w:t xml:space="preserve">A simple data table does not generally include merged cells but at times might include blank cells. Screen readers identify the table headers and announce them for users as they navigate through the data. </w:t>
      </w:r>
    </w:p>
    <w:p w14:paraId="3D1320A8" w14:textId="3FD53852" w:rsidR="00275066" w:rsidRDefault="00275066" w:rsidP="00275066"/>
    <w:p w14:paraId="71DE728F" w14:textId="77777777" w:rsidR="0086599E" w:rsidRDefault="0086599E" w:rsidP="00275066"/>
    <w:p w14:paraId="21D89CE8" w14:textId="30F923DB" w:rsidR="00275066" w:rsidRPr="00CA391C" w:rsidRDefault="0086599E" w:rsidP="00275066">
      <w:r w:rsidRPr="007C7931">
        <w:rPr>
          <w:noProof/>
        </w:rPr>
        <w:drawing>
          <wp:inline distT="0" distB="0" distL="0" distR="0" wp14:anchorId="4D1A31A6" wp14:editId="60E1570B">
            <wp:extent cx="807886" cy="327445"/>
            <wp:effectExtent l="19050" t="19050" r="11430" b="15875"/>
            <wp:docPr id="20" name="Picture 20"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5066" w:rsidRPr="007C7931" w14:paraId="08EE0AFE" w14:textId="77777777" w:rsidTr="002E07AA">
        <w:trPr>
          <w:trHeight w:val="432"/>
          <w:tblHeader/>
        </w:trPr>
        <w:tc>
          <w:tcPr>
            <w:tcW w:w="4675" w:type="dxa"/>
          </w:tcPr>
          <w:p w14:paraId="0E083BE3" w14:textId="77777777" w:rsidR="00275066" w:rsidRPr="007C7931" w:rsidRDefault="00275066" w:rsidP="002E07AA">
            <w:pPr>
              <w:pStyle w:val="Level"/>
            </w:pPr>
            <w:r>
              <w:t>WCAG Success Criteria</w:t>
            </w:r>
            <w:r>
              <w:rPr>
                <w:rStyle w:val="CommentReference"/>
                <w:color w:val="auto"/>
              </w:rPr>
              <w:t xml:space="preserve"> </w:t>
            </w:r>
          </w:p>
        </w:tc>
        <w:tc>
          <w:tcPr>
            <w:tcW w:w="4675" w:type="dxa"/>
          </w:tcPr>
          <w:p w14:paraId="6CEE3181" w14:textId="77777777" w:rsidR="00275066" w:rsidRPr="007C7931" w:rsidRDefault="00275066" w:rsidP="002E07AA">
            <w:pPr>
              <w:pStyle w:val="Level"/>
            </w:pPr>
            <w:r>
              <w:t>WCAG Conformance level</w:t>
            </w:r>
          </w:p>
        </w:tc>
      </w:tr>
      <w:tr w:rsidR="00275066" w:rsidRPr="007C7931" w14:paraId="63EA195E" w14:textId="77777777" w:rsidTr="002E07AA">
        <w:trPr>
          <w:tblHeader/>
        </w:trPr>
        <w:tc>
          <w:tcPr>
            <w:tcW w:w="4675" w:type="dxa"/>
          </w:tcPr>
          <w:p w14:paraId="2F285FC2" w14:textId="77777777" w:rsidR="00275066" w:rsidRPr="007C7931" w:rsidRDefault="00275066" w:rsidP="002E07AA">
            <w:pPr>
              <w:rPr>
                <w:b/>
              </w:rPr>
            </w:pPr>
            <w:r>
              <w:rPr>
                <w:b/>
              </w:rPr>
              <w:t>1.3.1 Info &amp; Relationships</w:t>
            </w:r>
          </w:p>
        </w:tc>
        <w:tc>
          <w:tcPr>
            <w:tcW w:w="4675" w:type="dxa"/>
          </w:tcPr>
          <w:p w14:paraId="3AEE52C5" w14:textId="77777777" w:rsidR="00275066" w:rsidRPr="007C7931" w:rsidRDefault="00275066" w:rsidP="002E07AA">
            <w:pPr>
              <w:rPr>
                <w:b/>
              </w:rPr>
            </w:pPr>
            <w:r>
              <w:rPr>
                <w:b/>
              </w:rPr>
              <w:t>A</w:t>
            </w:r>
          </w:p>
        </w:tc>
      </w:tr>
    </w:tbl>
    <w:p w14:paraId="26DC2821" w14:textId="77777777" w:rsidR="00275066" w:rsidRPr="003F0AA0" w:rsidRDefault="00275066" w:rsidP="00275066"/>
    <w:p w14:paraId="282E34DA" w14:textId="77777777" w:rsidR="00275066" w:rsidRPr="00275066" w:rsidRDefault="00275066" w:rsidP="00275066"/>
    <w:p w14:paraId="48A0924F" w14:textId="77777777" w:rsidR="00A076F8" w:rsidRDefault="00A076F8" w:rsidP="00A076F8">
      <w:pPr>
        <w:pStyle w:val="Heading4"/>
      </w:pPr>
      <w:r w:rsidRPr="005E549F">
        <w:t>How to implement</w:t>
      </w:r>
      <w:r>
        <w:t>?</w:t>
      </w:r>
    </w:p>
    <w:p w14:paraId="0396CA94" w14:textId="77777777" w:rsidR="002401E4" w:rsidRPr="00BB09F1" w:rsidRDefault="002401E4" w:rsidP="002401E4">
      <w:r w:rsidRPr="007C7931">
        <w:t xml:space="preserve">This section lists the techniques that </w:t>
      </w:r>
      <w:r>
        <w:t>should</w:t>
      </w:r>
      <w:r w:rsidRPr="007C7931">
        <w:t xml:space="preserve"> be </w:t>
      </w:r>
      <w:r>
        <w:t>used for accessible</w:t>
      </w:r>
      <w:r w:rsidRPr="007C7931">
        <w:t xml:space="preserve"> implementation of </w:t>
      </w:r>
      <w:r>
        <w:t xml:space="preserve">simple </w:t>
      </w:r>
      <w:r w:rsidRPr="007C7931">
        <w:t>Data Table</w:t>
      </w:r>
      <w:r>
        <w:t>s</w:t>
      </w:r>
      <w:r w:rsidRPr="007C7931">
        <w:t>.</w:t>
      </w:r>
    </w:p>
    <w:p w14:paraId="7C304FE7" w14:textId="322BCBC5" w:rsidR="002401E4" w:rsidRPr="007C7931" w:rsidRDefault="006B2E53" w:rsidP="002401E4">
      <w:pPr>
        <w:pStyle w:val="Bulleted"/>
        <w:spacing w:line="259" w:lineRule="auto"/>
        <w:jc w:val="left"/>
      </w:pPr>
      <w:r>
        <w:t>Tag</w:t>
      </w:r>
      <w:r w:rsidR="002401E4" w:rsidRPr="007C7931">
        <w:t xml:space="preserve"> table header cells using &lt;</w:t>
      </w:r>
      <w:r w:rsidR="00A73D04">
        <w:t>TH</w:t>
      </w:r>
      <w:r w:rsidR="002401E4" w:rsidRPr="007C7931">
        <w:t>&gt;</w:t>
      </w:r>
      <w:r w:rsidR="002401E4">
        <w:t xml:space="preserve"> tag</w:t>
      </w:r>
      <w:r w:rsidR="00A73D04">
        <w:t>s</w:t>
      </w:r>
      <w:r w:rsidR="002401E4" w:rsidRPr="007C7931">
        <w:t>.</w:t>
      </w:r>
    </w:p>
    <w:p w14:paraId="29216EE0" w14:textId="0F592A3F" w:rsidR="002401E4" w:rsidRDefault="002401E4" w:rsidP="002401E4">
      <w:pPr>
        <w:pStyle w:val="Bulleted"/>
        <w:spacing w:line="259" w:lineRule="auto"/>
        <w:jc w:val="left"/>
      </w:pPr>
      <w:r>
        <w:t>Use &lt;</w:t>
      </w:r>
      <w:r w:rsidR="00202D8A">
        <w:t>TD</w:t>
      </w:r>
      <w:r>
        <w:t xml:space="preserve">&gt; tag to structure blank cells. This is applicable for cells present in the first row or column of a simple data table. </w:t>
      </w:r>
    </w:p>
    <w:p w14:paraId="02A74246" w14:textId="636B008A" w:rsidR="002401E4" w:rsidRPr="001F15DB" w:rsidRDefault="002401E4" w:rsidP="002401E4">
      <w:pPr>
        <w:pStyle w:val="Bulleted"/>
        <w:numPr>
          <w:ilvl w:val="0"/>
          <w:numId w:val="0"/>
        </w:numPr>
        <w:ind w:left="360" w:hanging="360"/>
        <w:jc w:val="left"/>
      </w:pPr>
      <w:r>
        <w:rPr>
          <w:b/>
          <w:bCs/>
        </w:rPr>
        <w:t>Note:</w:t>
      </w:r>
      <w:r>
        <w:t xml:space="preserve"> An empty cell should never be </w:t>
      </w:r>
      <w:r w:rsidR="00E844B5">
        <w:t>tagged</w:t>
      </w:r>
      <w:r>
        <w:t xml:space="preserve"> using &lt;</w:t>
      </w:r>
      <w:r w:rsidR="00FF12C1">
        <w:t>TH</w:t>
      </w:r>
      <w:r>
        <w:t>&gt; tag.</w:t>
      </w:r>
    </w:p>
    <w:p w14:paraId="69CB11C3" w14:textId="77777777" w:rsidR="00716BA7" w:rsidRDefault="00716BA7" w:rsidP="00716BA7"/>
    <w:p w14:paraId="632C28C8" w14:textId="77777777" w:rsidR="004F0851" w:rsidRDefault="004F0851" w:rsidP="004F0851">
      <w:pPr>
        <w:pStyle w:val="Heading4"/>
      </w:pPr>
      <w:r>
        <w:t>Practices to Apply &amp; Avoid</w:t>
      </w:r>
    </w:p>
    <w:p w14:paraId="389A5233" w14:textId="1BE315AA" w:rsidR="00174651" w:rsidRDefault="006D2326" w:rsidP="00BC0971">
      <w:pPr>
        <w:pStyle w:val="Do"/>
      </w:pPr>
      <w:r>
        <w:rPr>
          <w:szCs w:val="20"/>
        </w:rPr>
        <w:t xml:space="preserve">Use appropriate </w:t>
      </w:r>
      <w:r w:rsidR="00174651" w:rsidRPr="00801004">
        <w:rPr>
          <w:szCs w:val="20"/>
        </w:rPr>
        <w:t>tag</w:t>
      </w:r>
      <w:r>
        <w:rPr>
          <w:szCs w:val="20"/>
        </w:rPr>
        <w:t>s</w:t>
      </w:r>
      <w:r w:rsidR="0076548C" w:rsidRPr="00801004">
        <w:rPr>
          <w:szCs w:val="20"/>
        </w:rPr>
        <w:t xml:space="preserve"> to </w:t>
      </w:r>
      <w:r w:rsidR="00E844B5">
        <w:rPr>
          <w:szCs w:val="20"/>
        </w:rPr>
        <w:t>specify</w:t>
      </w:r>
      <w:r w:rsidR="00174651" w:rsidRPr="00801004">
        <w:rPr>
          <w:szCs w:val="20"/>
        </w:rPr>
        <w:t xml:space="preserve"> table using</w:t>
      </w:r>
      <w:r w:rsidR="0076548C" w:rsidRPr="00801004">
        <w:rPr>
          <w:szCs w:val="20"/>
        </w:rPr>
        <w:t xml:space="preserve"> &lt;</w:t>
      </w:r>
      <w:r w:rsidR="00736EAF">
        <w:rPr>
          <w:szCs w:val="20"/>
        </w:rPr>
        <w:t>T</w:t>
      </w:r>
      <w:r w:rsidR="0076548C" w:rsidRPr="00801004">
        <w:rPr>
          <w:szCs w:val="20"/>
        </w:rPr>
        <w:t>able&gt;, &lt;T</w:t>
      </w:r>
      <w:r w:rsidR="00FF12C1">
        <w:rPr>
          <w:szCs w:val="20"/>
        </w:rPr>
        <w:t>H</w:t>
      </w:r>
      <w:r w:rsidR="007B7E21" w:rsidRPr="00801004">
        <w:rPr>
          <w:szCs w:val="20"/>
        </w:rPr>
        <w:t>&gt;, &lt;T</w:t>
      </w:r>
      <w:r w:rsidR="00FF12C1">
        <w:rPr>
          <w:szCs w:val="20"/>
        </w:rPr>
        <w:t>R</w:t>
      </w:r>
      <w:r w:rsidR="007B7E21" w:rsidRPr="00801004">
        <w:rPr>
          <w:szCs w:val="20"/>
        </w:rPr>
        <w:t>&gt; and &lt;</w:t>
      </w:r>
      <w:r w:rsidR="00FF12C1">
        <w:rPr>
          <w:szCs w:val="20"/>
        </w:rPr>
        <w:t>TD&gt;</w:t>
      </w:r>
      <w:r w:rsidR="007B7E21" w:rsidRPr="00801004">
        <w:rPr>
          <w:szCs w:val="20"/>
        </w:rPr>
        <w:t xml:space="preserve"> tag</w:t>
      </w:r>
      <w:r w:rsidR="00174651" w:rsidRPr="00801004">
        <w:rPr>
          <w:szCs w:val="20"/>
        </w:rPr>
        <w:t>s</w:t>
      </w:r>
      <w:r w:rsidR="00174651">
        <w:t>.</w:t>
      </w:r>
    </w:p>
    <w:p w14:paraId="0DE758AB" w14:textId="77777777" w:rsidR="00174651" w:rsidRDefault="00174651" w:rsidP="00174651"/>
    <w:p w14:paraId="3390459F" w14:textId="4D935A3D" w:rsidR="00913AC2" w:rsidRDefault="00174651" w:rsidP="00174651">
      <w:r>
        <w:t>For example, in the</w:t>
      </w:r>
      <w:r w:rsidR="00ED3751">
        <w:t xml:space="preserve"> </w:t>
      </w:r>
      <w:r w:rsidR="005335EA" w:rsidRPr="005335EA">
        <w:t>cbcc9-guided-reading-ch16</w:t>
      </w:r>
      <w:r>
        <w:t xml:space="preserve">.pdf, the </w:t>
      </w:r>
      <w:r w:rsidR="00917472">
        <w:t>&lt;</w:t>
      </w:r>
      <w:r w:rsidR="00A30C0F">
        <w:t>T</w:t>
      </w:r>
      <w:r w:rsidR="00917472">
        <w:t>able&gt; tag</w:t>
      </w:r>
      <w:r w:rsidR="004C6DAC">
        <w:t xml:space="preserve"> </w:t>
      </w:r>
      <w:r w:rsidR="0030302F">
        <w:t>is</w:t>
      </w:r>
      <w:r w:rsidR="004C6DAC">
        <w:t xml:space="preserve"> used to </w:t>
      </w:r>
      <w:r w:rsidR="00E844B5">
        <w:t>tag</w:t>
      </w:r>
      <w:r w:rsidR="004C6DAC">
        <w:t xml:space="preserve"> the </w:t>
      </w:r>
      <w:r w:rsidR="007E4D5A">
        <w:t>entire table</w:t>
      </w:r>
      <w:r w:rsidR="007B3132">
        <w:t>. &lt;</w:t>
      </w:r>
      <w:r w:rsidR="00031D40">
        <w:t>TR</w:t>
      </w:r>
      <w:r w:rsidR="007B3132">
        <w:t>&gt;</w:t>
      </w:r>
      <w:r w:rsidR="007B7E21">
        <w:t xml:space="preserve"> </w:t>
      </w:r>
      <w:r w:rsidR="006333D0">
        <w:t xml:space="preserve">tag is used to tag the </w:t>
      </w:r>
      <w:r w:rsidR="00FE7238">
        <w:t xml:space="preserve">table column headers like- </w:t>
      </w:r>
      <w:r w:rsidR="008D54A0">
        <w:t>“</w:t>
      </w:r>
      <w:r w:rsidR="00FE7238">
        <w:t>Photoautotrophs</w:t>
      </w:r>
      <w:r w:rsidR="008D54A0">
        <w:t>”</w:t>
      </w:r>
      <w:r w:rsidR="00FE7238">
        <w:t xml:space="preserve">, </w:t>
      </w:r>
      <w:r w:rsidR="008D54A0">
        <w:t>“</w:t>
      </w:r>
      <w:r w:rsidR="00FE7238">
        <w:t>Photoheter</w:t>
      </w:r>
      <w:r w:rsidR="00491B14">
        <w:t>otrophs</w:t>
      </w:r>
      <w:r w:rsidR="008D54A0">
        <w:t>”</w:t>
      </w:r>
      <w:r w:rsidR="00491B14">
        <w:t xml:space="preserve">, </w:t>
      </w:r>
      <w:r w:rsidR="008D54A0">
        <w:t>“</w:t>
      </w:r>
      <w:r w:rsidR="00491B14">
        <w:t>Chem</w:t>
      </w:r>
      <w:r w:rsidR="00D041D6">
        <w:t>oautotrophs</w:t>
      </w:r>
      <w:r w:rsidR="008D54A0">
        <w:t>”</w:t>
      </w:r>
      <w:r w:rsidR="00D041D6">
        <w:t xml:space="preserve"> </w:t>
      </w:r>
      <w:r w:rsidR="00D60495">
        <w:t xml:space="preserve">and </w:t>
      </w:r>
      <w:r w:rsidR="008D54A0">
        <w:t>“</w:t>
      </w:r>
      <w:r w:rsidR="005335EA">
        <w:t>Chemoheterotrophs</w:t>
      </w:r>
      <w:r w:rsidR="008D54A0">
        <w:t>”</w:t>
      </w:r>
      <w:r w:rsidR="00D60495">
        <w:t>.</w:t>
      </w:r>
      <w:r w:rsidR="00AA6E18">
        <w:t xml:space="preserve"> &lt;</w:t>
      </w:r>
      <w:r w:rsidR="001D2BDE">
        <w:t>TD&gt;</w:t>
      </w:r>
      <w:r w:rsidR="00636BA5">
        <w:t xml:space="preserve"> is also used to tag row headers like</w:t>
      </w:r>
      <w:r w:rsidR="0052186C">
        <w:t>- Description and Example. &lt;</w:t>
      </w:r>
      <w:r w:rsidR="001D2BDE">
        <w:t>TD</w:t>
      </w:r>
      <w:r w:rsidR="0052186C">
        <w:t xml:space="preserve">&gt; is used to tag the empty data cells in the table. </w:t>
      </w:r>
    </w:p>
    <w:p w14:paraId="375C8CF1" w14:textId="7E716853" w:rsidR="00BC0971" w:rsidRDefault="00BC0971" w:rsidP="00BC0971">
      <w:r>
        <w:rPr>
          <w:noProof/>
        </w:rPr>
        <w:drawing>
          <wp:inline distT="0" distB="0" distL="0" distR="0" wp14:anchorId="5FBC38E1" wp14:editId="361788A3">
            <wp:extent cx="5943600" cy="3105785"/>
            <wp:effectExtent l="19050" t="19050" r="19050" b="18415"/>
            <wp:docPr id="91" name="Picture 91" descr="Table tagged appropriately using the &lt;Table&gt;, &lt;TH&gt;, &lt;TR&gt; and &lt;TD&g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 tagged appropriately using the &lt;Table&gt;, &lt;TH&gt;, &lt;TR&gt; and &lt;TD&gt; tags."/>
                    <pic:cNvPicPr/>
                  </pic:nvPicPr>
                  <pic:blipFill>
                    <a:blip r:embed="rId70"/>
                    <a:stretch>
                      <a:fillRect/>
                    </a:stretch>
                  </pic:blipFill>
                  <pic:spPr>
                    <a:xfrm>
                      <a:off x="0" y="0"/>
                      <a:ext cx="5943600" cy="3105785"/>
                    </a:xfrm>
                    <a:prstGeom prst="rect">
                      <a:avLst/>
                    </a:prstGeom>
                    <a:ln>
                      <a:solidFill>
                        <a:schemeClr val="tx1"/>
                      </a:solidFill>
                    </a:ln>
                  </pic:spPr>
                </pic:pic>
              </a:graphicData>
            </a:graphic>
          </wp:inline>
        </w:drawing>
      </w:r>
    </w:p>
    <w:p w14:paraId="1C31F2D1" w14:textId="3D5292EF" w:rsidR="0009560D" w:rsidRDefault="005A0867" w:rsidP="005A0867">
      <w:pPr>
        <w:pStyle w:val="Dont"/>
      </w:pPr>
      <w:r>
        <w:t xml:space="preserve">Avoid using only visual formatting to present data in a </w:t>
      </w:r>
      <w:r w:rsidR="0079101B">
        <w:t>tabular format</w:t>
      </w:r>
      <w:r>
        <w:t xml:space="preserve">. </w:t>
      </w:r>
    </w:p>
    <w:p w14:paraId="0C44ECF5" w14:textId="56AD8D38" w:rsidR="005A0867" w:rsidRDefault="005A0867" w:rsidP="005A0867">
      <w:r>
        <w:t>For example, in the</w:t>
      </w:r>
      <w:r w:rsidR="005335EA" w:rsidRPr="005335EA">
        <w:t xml:space="preserve"> cbcc9-guided-reading-ch16</w:t>
      </w:r>
      <w:r>
        <w:t xml:space="preserve">.pdf, </w:t>
      </w:r>
      <w:r w:rsidR="00656CA4">
        <w:t xml:space="preserve">the content visually appears </w:t>
      </w:r>
      <w:r w:rsidR="0014078B">
        <w:t xml:space="preserve">as a table, however it is </w:t>
      </w:r>
      <w:r w:rsidR="008D54A0">
        <w:t>tagged</w:t>
      </w:r>
      <w:r w:rsidR="0014078B">
        <w:t xml:space="preserve"> </w:t>
      </w:r>
      <w:r w:rsidR="00131626">
        <w:t xml:space="preserve">inappropriately </w:t>
      </w:r>
      <w:r w:rsidR="000D79CD">
        <w:t xml:space="preserve">using the </w:t>
      </w:r>
      <w:r>
        <w:t>&lt;</w:t>
      </w:r>
      <w:r w:rsidR="00503E05">
        <w:t>P</w:t>
      </w:r>
      <w:r>
        <w:t>&gt; tag</w:t>
      </w:r>
      <w:r w:rsidR="003A5989">
        <w:t>.</w:t>
      </w:r>
    </w:p>
    <w:p w14:paraId="169D9206" w14:textId="77777777" w:rsidR="005A0867" w:rsidRDefault="005A0867" w:rsidP="005A0867">
      <w:pPr>
        <w:pStyle w:val="Dont"/>
        <w:numPr>
          <w:ilvl w:val="0"/>
          <w:numId w:val="0"/>
        </w:numPr>
      </w:pPr>
    </w:p>
    <w:p w14:paraId="396EAF26" w14:textId="01B9E648" w:rsidR="00B03738" w:rsidRDefault="0009560D" w:rsidP="00BC0971">
      <w:r>
        <w:rPr>
          <w:noProof/>
        </w:rPr>
        <w:drawing>
          <wp:inline distT="0" distB="0" distL="0" distR="0" wp14:anchorId="53C416CC" wp14:editId="159AE4C8">
            <wp:extent cx="5943600" cy="1843405"/>
            <wp:effectExtent l="19050" t="19050" r="19050" b="23495"/>
            <wp:docPr id="92" name="Picture 92" descr="Data table tagged incorrectly using &lt;P&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ata table tagged incorrectly using &lt;P&gt; tag."/>
                    <pic:cNvPicPr/>
                  </pic:nvPicPr>
                  <pic:blipFill>
                    <a:blip r:embed="rId71"/>
                    <a:stretch>
                      <a:fillRect/>
                    </a:stretch>
                  </pic:blipFill>
                  <pic:spPr>
                    <a:xfrm>
                      <a:off x="0" y="0"/>
                      <a:ext cx="5943600" cy="1843405"/>
                    </a:xfrm>
                    <a:prstGeom prst="rect">
                      <a:avLst/>
                    </a:prstGeom>
                    <a:ln>
                      <a:solidFill>
                        <a:schemeClr val="tx1"/>
                      </a:solidFill>
                    </a:ln>
                  </pic:spPr>
                </pic:pic>
              </a:graphicData>
            </a:graphic>
          </wp:inline>
        </w:drawing>
      </w:r>
    </w:p>
    <w:p w14:paraId="6C6574C4" w14:textId="4905B60D" w:rsidR="00801004" w:rsidRDefault="00801004" w:rsidP="00801004">
      <w:pPr>
        <w:pStyle w:val="Dont"/>
      </w:pPr>
      <w:r>
        <w:t xml:space="preserve">Avoid using </w:t>
      </w:r>
      <w:r w:rsidR="00C37349">
        <w:t>&lt;</w:t>
      </w:r>
      <w:r w:rsidR="00503E05">
        <w:t>TD</w:t>
      </w:r>
      <w:r w:rsidR="00C37349">
        <w:t xml:space="preserve">&gt; </w:t>
      </w:r>
      <w:r w:rsidR="00876292">
        <w:t xml:space="preserve">tags for </w:t>
      </w:r>
      <w:r w:rsidR="004A4BAD">
        <w:t>tagging</w:t>
      </w:r>
      <w:r w:rsidR="00262EEE">
        <w:t xml:space="preserve"> table</w:t>
      </w:r>
      <w:r w:rsidR="004A4BAD">
        <w:t xml:space="preserve"> headers</w:t>
      </w:r>
      <w:r w:rsidR="00262EEE">
        <w:t xml:space="preserve">. </w:t>
      </w:r>
    </w:p>
    <w:p w14:paraId="437DA20A" w14:textId="75C84618" w:rsidR="00262EEE" w:rsidRDefault="00262EEE" w:rsidP="008650DB">
      <w:r>
        <w:t xml:space="preserve">For </w:t>
      </w:r>
      <w:r w:rsidR="008665C7">
        <w:t>example,</w:t>
      </w:r>
      <w:r>
        <w:t xml:space="preserve"> in the</w:t>
      </w:r>
      <w:r w:rsidR="005335EA">
        <w:t xml:space="preserve"> 2019-ar</w:t>
      </w:r>
      <w:r>
        <w:t xml:space="preserve">.pdf, </w:t>
      </w:r>
      <w:r w:rsidR="005711D8">
        <w:t>table headers in the table such as</w:t>
      </w:r>
      <w:r w:rsidR="00E4137C">
        <w:t xml:space="preserve">- </w:t>
      </w:r>
      <w:r w:rsidR="005335EA">
        <w:t>“</w:t>
      </w:r>
      <w:r w:rsidR="00E4137C">
        <w:t>Strategic Priority</w:t>
      </w:r>
      <w:r w:rsidR="005335EA">
        <w:t>”</w:t>
      </w:r>
      <w:r w:rsidR="00E4137C">
        <w:t xml:space="preserve">, </w:t>
      </w:r>
      <w:r w:rsidR="005335EA">
        <w:t>“</w:t>
      </w:r>
      <w:r w:rsidR="00E11D34">
        <w:t>Mea</w:t>
      </w:r>
      <w:r w:rsidR="00AA0FC6">
        <w:t>sure</w:t>
      </w:r>
      <w:r w:rsidR="00C8399C">
        <w:t>, % of total funding</w:t>
      </w:r>
      <w:r w:rsidR="005335EA">
        <w:t>”</w:t>
      </w:r>
      <w:r w:rsidR="00C8399C">
        <w:t xml:space="preserve"> etc</w:t>
      </w:r>
      <w:r w:rsidR="005335EA">
        <w:t>.</w:t>
      </w:r>
      <w:r w:rsidR="00C8399C">
        <w:t xml:space="preserve"> </w:t>
      </w:r>
      <w:r w:rsidR="00D9618B">
        <w:t xml:space="preserve">are </w:t>
      </w:r>
      <w:r w:rsidR="008D54A0">
        <w:t>tagged</w:t>
      </w:r>
      <w:r w:rsidR="00D9618B">
        <w:t xml:space="preserve"> using the </w:t>
      </w:r>
      <w:r w:rsidR="00C86538">
        <w:t>&lt;</w:t>
      </w:r>
      <w:r w:rsidR="00503E05">
        <w:t>TD</w:t>
      </w:r>
      <w:r w:rsidR="00C86538">
        <w:t xml:space="preserve">&gt; tag. </w:t>
      </w:r>
    </w:p>
    <w:p w14:paraId="546B3D64" w14:textId="5405C5C0" w:rsidR="008048FD" w:rsidRDefault="007F2101" w:rsidP="00BC0971">
      <w:r>
        <w:rPr>
          <w:noProof/>
        </w:rPr>
        <w:drawing>
          <wp:inline distT="0" distB="0" distL="0" distR="0" wp14:anchorId="7C802CB0" wp14:editId="48E3773F">
            <wp:extent cx="5943600" cy="2579370"/>
            <wp:effectExtent l="19050" t="19050" r="19050" b="11430"/>
            <wp:docPr id="93" name="Picture 93" descr="Table headers tagged inappropriately using &lt;td&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 headers tagged inappropriately using &lt;td&gt; tag."/>
                    <pic:cNvPicPr/>
                  </pic:nvPicPr>
                  <pic:blipFill>
                    <a:blip r:embed="rId72"/>
                    <a:stretch>
                      <a:fillRect/>
                    </a:stretch>
                  </pic:blipFill>
                  <pic:spPr>
                    <a:xfrm>
                      <a:off x="0" y="0"/>
                      <a:ext cx="5943600" cy="2579370"/>
                    </a:xfrm>
                    <a:prstGeom prst="rect">
                      <a:avLst/>
                    </a:prstGeom>
                    <a:ln>
                      <a:solidFill>
                        <a:schemeClr val="tx1"/>
                      </a:solidFill>
                    </a:ln>
                  </pic:spPr>
                </pic:pic>
              </a:graphicData>
            </a:graphic>
          </wp:inline>
        </w:drawing>
      </w:r>
    </w:p>
    <w:p w14:paraId="30255CBF" w14:textId="77777777" w:rsidR="004F0851" w:rsidRDefault="004F0851" w:rsidP="004F0851">
      <w:pPr>
        <w:pStyle w:val="Heading4"/>
      </w:pPr>
      <w:r>
        <w:t>How to test for Accessibility?</w:t>
      </w:r>
    </w:p>
    <w:p w14:paraId="38E24074" w14:textId="39BBD871" w:rsidR="00FE415E" w:rsidRDefault="007A31F5" w:rsidP="00FE415E">
      <w:r>
        <w:t>To test a simple data table for accessibility, perform the following steps:</w:t>
      </w:r>
    </w:p>
    <w:p w14:paraId="0BFE587F" w14:textId="042CA243" w:rsidR="007A31F5" w:rsidRDefault="0081493E" w:rsidP="00276102">
      <w:pPr>
        <w:pStyle w:val="ListParagraph"/>
        <w:numPr>
          <w:ilvl w:val="0"/>
          <w:numId w:val="50"/>
        </w:numPr>
      </w:pPr>
      <w:r>
        <w:t>Open the PDF document that needs to be tested in Acrobat Professional.</w:t>
      </w:r>
    </w:p>
    <w:p w14:paraId="686A5DE4" w14:textId="2E61A170" w:rsidR="0081493E" w:rsidRDefault="0081493E" w:rsidP="00276102">
      <w:pPr>
        <w:pStyle w:val="ListParagraph"/>
        <w:numPr>
          <w:ilvl w:val="0"/>
          <w:numId w:val="50"/>
        </w:numPr>
      </w:pPr>
      <w:r>
        <w:t xml:space="preserve">Navigate to the simple data </w:t>
      </w:r>
      <w:r w:rsidR="008665C7">
        <w:t>table that</w:t>
      </w:r>
      <w:r w:rsidR="004B306B">
        <w:t xml:space="preserve"> needs to be tested.</w:t>
      </w:r>
    </w:p>
    <w:p w14:paraId="3736EE7F" w14:textId="6B77FBAD" w:rsidR="007252AE" w:rsidRDefault="00172442" w:rsidP="00276102">
      <w:pPr>
        <w:pStyle w:val="ListParagraph"/>
        <w:numPr>
          <w:ilvl w:val="0"/>
          <w:numId w:val="50"/>
        </w:numPr>
      </w:pPr>
      <w:r>
        <w:t>Open the Tags Panel.</w:t>
      </w:r>
    </w:p>
    <w:p w14:paraId="418BC1E3" w14:textId="6B082214" w:rsidR="004B306B" w:rsidRDefault="003565C7" w:rsidP="00276102">
      <w:pPr>
        <w:pStyle w:val="ListParagraph"/>
        <w:numPr>
          <w:ilvl w:val="0"/>
          <w:numId w:val="50"/>
        </w:numPr>
      </w:pPr>
      <w:r>
        <w:t xml:space="preserve">Select </w:t>
      </w:r>
      <w:r w:rsidR="007252AE">
        <w:t>the simple data table.</w:t>
      </w:r>
    </w:p>
    <w:p w14:paraId="74F3295F" w14:textId="0B7708EA" w:rsidR="00172442" w:rsidRDefault="00172442" w:rsidP="00276102">
      <w:pPr>
        <w:pStyle w:val="ListParagraph"/>
        <w:numPr>
          <w:ilvl w:val="0"/>
          <w:numId w:val="50"/>
        </w:numPr>
      </w:pPr>
      <w:r>
        <w:t xml:space="preserve">Click on “Find </w:t>
      </w:r>
      <w:r w:rsidR="00A934A5">
        <w:t>T</w:t>
      </w:r>
      <w:r>
        <w:t xml:space="preserve">ag from </w:t>
      </w:r>
      <w:r w:rsidR="000837AA">
        <w:t>S</w:t>
      </w:r>
      <w:r>
        <w:t>election” available below Options inside the Tags Panel.</w:t>
      </w:r>
    </w:p>
    <w:p w14:paraId="07D59DB3" w14:textId="07060672" w:rsidR="00172442" w:rsidRDefault="00172442" w:rsidP="00276102">
      <w:pPr>
        <w:pStyle w:val="ListParagraph"/>
        <w:numPr>
          <w:ilvl w:val="0"/>
          <w:numId w:val="50"/>
        </w:numPr>
      </w:pPr>
      <w:r>
        <w:t xml:space="preserve">Check if </w:t>
      </w:r>
      <w:r w:rsidR="007E726B">
        <w:t>table headers and data cells are tagged appropriately, using &lt;</w:t>
      </w:r>
      <w:r w:rsidR="00503E05">
        <w:t>TH</w:t>
      </w:r>
      <w:r w:rsidR="007E726B">
        <w:t>&gt; and &lt;</w:t>
      </w:r>
      <w:r w:rsidR="00503E05">
        <w:t>TD</w:t>
      </w:r>
      <w:r w:rsidR="007E726B">
        <w:t xml:space="preserve">&gt; </w:t>
      </w:r>
      <w:proofErr w:type="gramStart"/>
      <w:r w:rsidR="007E726B">
        <w:t>tags</w:t>
      </w:r>
      <w:proofErr w:type="gramEnd"/>
      <w:r w:rsidR="007E726B">
        <w:t xml:space="preserve"> respectively.</w:t>
      </w:r>
    </w:p>
    <w:p w14:paraId="4EBF7793" w14:textId="74258160" w:rsidR="007E726B" w:rsidRDefault="00591426" w:rsidP="00276102">
      <w:pPr>
        <w:pStyle w:val="ListParagraph"/>
        <w:numPr>
          <w:ilvl w:val="0"/>
          <w:numId w:val="50"/>
        </w:numPr>
      </w:pPr>
      <w:r>
        <w:t xml:space="preserve">If the condition in step 6 fails, </w:t>
      </w:r>
      <w:r w:rsidR="008665C7">
        <w:t>then</w:t>
      </w:r>
      <w:r>
        <w:t xml:space="preserve"> it is an accessibility violation as per WCAG 2.1 success criteria 1.3.1 at Level A.</w:t>
      </w:r>
    </w:p>
    <w:p w14:paraId="23802297" w14:textId="77777777" w:rsidR="00FD766B" w:rsidRDefault="00FD766B" w:rsidP="00FE415E"/>
    <w:p w14:paraId="63399E29" w14:textId="428814CD" w:rsidR="004F0851" w:rsidRPr="00ED3663" w:rsidRDefault="004F0851" w:rsidP="004F0851">
      <w:pPr>
        <w:pStyle w:val="Heading3"/>
        <w:rPr>
          <w:b/>
        </w:rPr>
      </w:pPr>
      <w:bookmarkStart w:id="66" w:name="_Toc57986876"/>
      <w:r>
        <w:rPr>
          <w:b/>
        </w:rPr>
        <w:t>Complex data Tables</w:t>
      </w:r>
      <w:bookmarkEnd w:id="66"/>
    </w:p>
    <w:p w14:paraId="7483C8D6" w14:textId="77777777" w:rsidR="00556C4C" w:rsidRPr="007C7931" w:rsidRDefault="00556C4C" w:rsidP="00556C4C">
      <w:r w:rsidRPr="007C7931">
        <w:t xml:space="preserve">A complex data table comprises </w:t>
      </w:r>
      <w:r>
        <w:t xml:space="preserve">of </w:t>
      </w:r>
      <w:r w:rsidRPr="007C7931">
        <w:t xml:space="preserve">two or more sets of column headers, row headers or column and row headers, as well as data cells. </w:t>
      </w:r>
    </w:p>
    <w:p w14:paraId="7EBCA3B0" w14:textId="77777777" w:rsidR="00556C4C" w:rsidRDefault="00556C4C" w:rsidP="00556C4C">
      <w:r w:rsidRPr="007C7931">
        <w:t xml:space="preserve">Tabular data, if not coded keeping accessibility in mind, can pose accessibility issues for users with vision disabilities (who use screen readers). In fact, content presented using simple data tables can yet be understood but in the case of complex data tables, screen reader users often find it difficult to interpret the data. </w:t>
      </w:r>
    </w:p>
    <w:p w14:paraId="25E09126" w14:textId="002CF2E2" w:rsidR="00556C4C" w:rsidRDefault="00556C4C" w:rsidP="00556C4C">
      <w:r>
        <w:t>In the case of complex table along with &lt;</w:t>
      </w:r>
      <w:r w:rsidR="00503E05">
        <w:t>TH</w:t>
      </w:r>
      <w:r>
        <w:t>&gt; tags, “id” need</w:t>
      </w:r>
      <w:r w:rsidR="0045617B">
        <w:t>s</w:t>
      </w:r>
      <w:r>
        <w:t xml:space="preserve"> to be specified for data cells and table header cells. This helps in explicitly defining the relationship between data cells and their headers. This explicit association is helpful for screen readers in rendering the header cells when users navigate through the table data. </w:t>
      </w:r>
    </w:p>
    <w:p w14:paraId="332D1C2C" w14:textId="23973EBF" w:rsidR="00556C4C" w:rsidRDefault="00556C4C" w:rsidP="00556C4C">
      <w:proofErr w:type="gramStart"/>
      <w:r>
        <w:t>In order to</w:t>
      </w:r>
      <w:proofErr w:type="gramEnd"/>
      <w:r>
        <w:t xml:space="preserve"> make complex tables accessible, it is recommended to define the table caption and summary as well. Table caption is visible for all users whereas summary should be provided to orient users with visual impairments about how the data is organized in the table. Alternatively, complex tables can also be made accessible by breaking them in to multiple simple data tables. Simple tables are easy to comprehend by users with visual </w:t>
      </w:r>
      <w:r w:rsidR="007817B3">
        <w:t>disabilities</w:t>
      </w:r>
      <w:r>
        <w:t xml:space="preserve">. </w:t>
      </w:r>
    </w:p>
    <w:p w14:paraId="649E94C1" w14:textId="77777777" w:rsidR="00556C4C" w:rsidRDefault="00556C4C" w:rsidP="00556C4C"/>
    <w:p w14:paraId="32BDA8F9" w14:textId="317FB231" w:rsidR="00556C4C" w:rsidRPr="00B439A6" w:rsidRDefault="00FA203A" w:rsidP="00556C4C">
      <w:r w:rsidRPr="007C7931">
        <w:rPr>
          <w:noProof/>
        </w:rPr>
        <w:drawing>
          <wp:inline distT="0" distB="0" distL="0" distR="0" wp14:anchorId="10FC248A" wp14:editId="0AE3D640">
            <wp:extent cx="807886" cy="327445"/>
            <wp:effectExtent l="19050" t="19050" r="11430" b="15875"/>
            <wp:docPr id="64" name="Picture 6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6C4C" w:rsidRPr="007C7931" w14:paraId="612D414F" w14:textId="77777777" w:rsidTr="00D60FC5">
        <w:trPr>
          <w:tblHeader/>
        </w:trPr>
        <w:tc>
          <w:tcPr>
            <w:tcW w:w="4675" w:type="dxa"/>
          </w:tcPr>
          <w:p w14:paraId="310831C6" w14:textId="77777777" w:rsidR="00556C4C" w:rsidRPr="007C7931" w:rsidRDefault="00556C4C" w:rsidP="00D60FC5">
            <w:pPr>
              <w:pStyle w:val="Level"/>
            </w:pPr>
            <w:r>
              <w:t>WCAG Success Criteria</w:t>
            </w:r>
            <w:r>
              <w:rPr>
                <w:rStyle w:val="CommentReference"/>
                <w:color w:val="auto"/>
              </w:rPr>
              <w:t xml:space="preserve"> </w:t>
            </w:r>
          </w:p>
        </w:tc>
        <w:tc>
          <w:tcPr>
            <w:tcW w:w="4675" w:type="dxa"/>
          </w:tcPr>
          <w:p w14:paraId="226A4030" w14:textId="77777777" w:rsidR="00556C4C" w:rsidRPr="007C7931" w:rsidRDefault="00556C4C" w:rsidP="00D60FC5">
            <w:pPr>
              <w:pStyle w:val="Level"/>
            </w:pPr>
            <w:r>
              <w:t>WCAG Conformance level</w:t>
            </w:r>
          </w:p>
        </w:tc>
      </w:tr>
      <w:tr w:rsidR="00556C4C" w:rsidRPr="007C7931" w14:paraId="47BE8105" w14:textId="77777777" w:rsidTr="00D60FC5">
        <w:trPr>
          <w:tblHeader/>
        </w:trPr>
        <w:tc>
          <w:tcPr>
            <w:tcW w:w="4675" w:type="dxa"/>
          </w:tcPr>
          <w:p w14:paraId="202F65AB" w14:textId="77777777" w:rsidR="00556C4C" w:rsidRPr="007C7931" w:rsidRDefault="00556C4C" w:rsidP="00D60FC5">
            <w:pPr>
              <w:rPr>
                <w:b/>
              </w:rPr>
            </w:pPr>
            <w:r>
              <w:rPr>
                <w:b/>
              </w:rPr>
              <w:t>1.3.1 Info &amp; Relationships</w:t>
            </w:r>
          </w:p>
        </w:tc>
        <w:tc>
          <w:tcPr>
            <w:tcW w:w="4675" w:type="dxa"/>
          </w:tcPr>
          <w:p w14:paraId="555C0F29" w14:textId="77777777" w:rsidR="00556C4C" w:rsidRPr="007C7931" w:rsidRDefault="00556C4C" w:rsidP="00D60FC5">
            <w:pPr>
              <w:rPr>
                <w:b/>
              </w:rPr>
            </w:pPr>
            <w:r>
              <w:rPr>
                <w:b/>
              </w:rPr>
              <w:t>A</w:t>
            </w:r>
          </w:p>
        </w:tc>
      </w:tr>
    </w:tbl>
    <w:p w14:paraId="253F6C30" w14:textId="77777777" w:rsidR="00AA35D6" w:rsidRDefault="00AA35D6" w:rsidP="00AA35D6"/>
    <w:p w14:paraId="0DA681B4" w14:textId="77777777" w:rsidR="00AA35D6" w:rsidRPr="00AA35D6" w:rsidRDefault="00AA35D6" w:rsidP="00AA35D6"/>
    <w:p w14:paraId="7D033AAC" w14:textId="77777777" w:rsidR="00A076F8" w:rsidRDefault="00A076F8" w:rsidP="00A076F8">
      <w:pPr>
        <w:pStyle w:val="Heading4"/>
      </w:pPr>
      <w:r w:rsidRPr="005E549F">
        <w:t>How to implement</w:t>
      </w:r>
      <w:r>
        <w:t>?</w:t>
      </w:r>
    </w:p>
    <w:p w14:paraId="19602E6F" w14:textId="6351E74F" w:rsidR="006D5849" w:rsidRDefault="003B1116" w:rsidP="005F5239">
      <w:r>
        <w:t>This section lists the techniques for implementing accessible complex data tables in a PDF document.</w:t>
      </w:r>
    </w:p>
    <w:p w14:paraId="127E799A" w14:textId="37DD569A" w:rsidR="00043806" w:rsidRDefault="007639E3" w:rsidP="00276102">
      <w:pPr>
        <w:pStyle w:val="ListParagraph"/>
        <w:numPr>
          <w:ilvl w:val="0"/>
          <w:numId w:val="55"/>
        </w:numPr>
      </w:pPr>
      <w:r>
        <w:t>Define table headers using &lt;</w:t>
      </w:r>
      <w:r w:rsidR="000801E5">
        <w:t>TH</w:t>
      </w:r>
      <w:r>
        <w:t>&gt; tags.</w:t>
      </w:r>
    </w:p>
    <w:p w14:paraId="7C274A40" w14:textId="77777777" w:rsidR="00043806" w:rsidRDefault="007639E3" w:rsidP="00276102">
      <w:pPr>
        <w:pStyle w:val="ListParagraph"/>
        <w:numPr>
          <w:ilvl w:val="0"/>
          <w:numId w:val="55"/>
        </w:numPr>
      </w:pPr>
      <w:r>
        <w:t>Use row span and column span fin the case of merge columns and rows.</w:t>
      </w:r>
    </w:p>
    <w:p w14:paraId="65D89644" w14:textId="683502DE" w:rsidR="00043806" w:rsidRDefault="007639E3" w:rsidP="00276102">
      <w:pPr>
        <w:pStyle w:val="ListParagraph"/>
        <w:numPr>
          <w:ilvl w:val="0"/>
          <w:numId w:val="55"/>
        </w:numPr>
      </w:pPr>
      <w:r>
        <w:t xml:space="preserve">Define scope </w:t>
      </w:r>
      <w:r w:rsidR="008665C7">
        <w:t>for table</w:t>
      </w:r>
      <w:r w:rsidR="001527DC">
        <w:t xml:space="preserve"> header cells.</w:t>
      </w:r>
    </w:p>
    <w:p w14:paraId="13A54D4E" w14:textId="77777777" w:rsidR="00043806" w:rsidRDefault="001527DC" w:rsidP="00276102">
      <w:pPr>
        <w:pStyle w:val="ListParagraph"/>
        <w:numPr>
          <w:ilvl w:val="0"/>
          <w:numId w:val="55"/>
        </w:numPr>
      </w:pPr>
      <w:r>
        <w:t xml:space="preserve">Define “id” for table header and data cells to explicitly associate </w:t>
      </w:r>
      <w:r w:rsidR="00B70AA2">
        <w:t>data and header relationship between the cells.</w:t>
      </w:r>
    </w:p>
    <w:p w14:paraId="599F30DE" w14:textId="77777777" w:rsidR="00043806" w:rsidRDefault="004E0C59" w:rsidP="00276102">
      <w:pPr>
        <w:pStyle w:val="ListParagraph"/>
        <w:numPr>
          <w:ilvl w:val="0"/>
          <w:numId w:val="55"/>
        </w:numPr>
      </w:pPr>
      <w:r>
        <w:t xml:space="preserve">Define table caption for complex data tables. </w:t>
      </w:r>
    </w:p>
    <w:p w14:paraId="2C5CF5B1" w14:textId="07CB5EAA" w:rsidR="00B70AA2" w:rsidRDefault="00B70AA2" w:rsidP="00276102">
      <w:pPr>
        <w:pStyle w:val="ListParagraph"/>
        <w:numPr>
          <w:ilvl w:val="0"/>
          <w:numId w:val="55"/>
        </w:numPr>
      </w:pPr>
      <w:r>
        <w:t>Define summary for complex data tables.</w:t>
      </w:r>
      <w:r w:rsidR="007F7513">
        <w:t xml:space="preserve"> Summary can be defined by clicking on Reading Order Tool </w:t>
      </w:r>
      <w:r w:rsidR="00562269">
        <w:t>and then</w:t>
      </w:r>
      <w:r w:rsidR="007F7513">
        <w:t xml:space="preserve"> right-clicking on the table </w:t>
      </w:r>
      <w:r w:rsidR="004E0C59">
        <w:t>and choose “Edit Table Summary”.</w:t>
      </w:r>
    </w:p>
    <w:p w14:paraId="5D699348" w14:textId="77777777" w:rsidR="004F0851" w:rsidRDefault="004F0851" w:rsidP="004F0851">
      <w:pPr>
        <w:pStyle w:val="Heading4"/>
      </w:pPr>
      <w:r>
        <w:t>Practices to Apply &amp; Avoid</w:t>
      </w:r>
    </w:p>
    <w:p w14:paraId="61E4E582" w14:textId="5B22F95D" w:rsidR="00614A4F" w:rsidRDefault="00614A4F" w:rsidP="00614A4F">
      <w:pPr>
        <w:pStyle w:val="Dont"/>
      </w:pPr>
      <w:r>
        <w:t xml:space="preserve">Avoid </w:t>
      </w:r>
      <w:r w:rsidR="00563A55">
        <w:t xml:space="preserve">specifying incorrect </w:t>
      </w:r>
      <w:proofErr w:type="spellStart"/>
      <w:r w:rsidR="005B0D46">
        <w:t>C</w:t>
      </w:r>
      <w:r w:rsidR="00860C13">
        <w:t>ol</w:t>
      </w:r>
      <w:r w:rsidR="005B0D46">
        <w:t>S</w:t>
      </w:r>
      <w:r w:rsidR="00860C13">
        <w:t>pan</w:t>
      </w:r>
      <w:proofErr w:type="spellEnd"/>
      <w:r w:rsidR="00860C13">
        <w:t xml:space="preserve"> or </w:t>
      </w:r>
      <w:proofErr w:type="spellStart"/>
      <w:r w:rsidR="005B0D46">
        <w:t>R</w:t>
      </w:r>
      <w:r w:rsidR="00860C13">
        <w:t>ow</w:t>
      </w:r>
      <w:r w:rsidR="005B0D46">
        <w:t>S</w:t>
      </w:r>
      <w:r w:rsidR="00860C13">
        <w:t>pan</w:t>
      </w:r>
      <w:proofErr w:type="spellEnd"/>
      <w:r w:rsidR="00860C13">
        <w:t xml:space="preserve"> </w:t>
      </w:r>
      <w:r w:rsidR="00712062">
        <w:t xml:space="preserve">values </w:t>
      </w:r>
      <w:r w:rsidR="00860C13">
        <w:t xml:space="preserve">for complex </w:t>
      </w:r>
      <w:r w:rsidR="00712062">
        <w:t xml:space="preserve">data </w:t>
      </w:r>
      <w:r w:rsidR="00860C13">
        <w:t>tables.</w:t>
      </w:r>
    </w:p>
    <w:p w14:paraId="24397660" w14:textId="1F2E6731" w:rsidR="00234485" w:rsidRDefault="00234485" w:rsidP="00234485">
      <w:r>
        <w:t xml:space="preserve">For </w:t>
      </w:r>
      <w:r w:rsidR="008665C7">
        <w:t>example,</w:t>
      </w:r>
      <w:r>
        <w:t xml:space="preserve"> in the</w:t>
      </w:r>
      <w:r w:rsidR="00D1101D">
        <w:t xml:space="preserve"> </w:t>
      </w:r>
      <w:r w:rsidR="00D1101D" w:rsidRPr="00D1101D">
        <w:t>Pearson-Indicative-allocation-and-impact-reporting-template-Final-v3</w:t>
      </w:r>
      <w:r>
        <w:t xml:space="preserve">.pdf, </w:t>
      </w:r>
      <w:r w:rsidR="00382A37">
        <w:t xml:space="preserve">4 </w:t>
      </w:r>
      <w:r w:rsidR="003C5763">
        <w:t>columns</w:t>
      </w:r>
      <w:r w:rsidR="00382A37">
        <w:t xml:space="preserve"> </w:t>
      </w:r>
      <w:r w:rsidR="00F8747F">
        <w:t>are</w:t>
      </w:r>
      <w:r w:rsidR="00382A37">
        <w:t xml:space="preserve"> merged </w:t>
      </w:r>
      <w:r w:rsidR="00F8747F">
        <w:t>to present</w:t>
      </w:r>
      <w:r w:rsidR="002E3F89">
        <w:t xml:space="preserve"> the header “Project Overview” </w:t>
      </w:r>
      <w:r w:rsidR="00382A37">
        <w:t xml:space="preserve">but </w:t>
      </w:r>
      <w:r w:rsidR="004D43D8">
        <w:t xml:space="preserve">an inaccurate </w:t>
      </w:r>
      <w:proofErr w:type="spellStart"/>
      <w:r w:rsidR="007300D6">
        <w:t>C</w:t>
      </w:r>
      <w:r w:rsidR="00382A37">
        <w:t>ol</w:t>
      </w:r>
      <w:r w:rsidR="007300D6">
        <w:t>S</w:t>
      </w:r>
      <w:r w:rsidR="00382A37">
        <w:t>pan</w:t>
      </w:r>
      <w:proofErr w:type="spellEnd"/>
      <w:r w:rsidR="00382A37">
        <w:t xml:space="preserve"> </w:t>
      </w:r>
      <w:r w:rsidR="00875DE8">
        <w:t xml:space="preserve">of </w:t>
      </w:r>
      <w:r w:rsidR="002E3F89">
        <w:t>1 is specified</w:t>
      </w:r>
      <w:r w:rsidR="003C5763">
        <w:t xml:space="preserve">. </w:t>
      </w:r>
    </w:p>
    <w:p w14:paraId="29E07D73" w14:textId="77777777" w:rsidR="00234485" w:rsidRDefault="00234485" w:rsidP="00234485"/>
    <w:p w14:paraId="397E882D" w14:textId="063FA6CC" w:rsidR="005B4D70" w:rsidRDefault="00614A4F" w:rsidP="00043806">
      <w:r>
        <w:rPr>
          <w:noProof/>
        </w:rPr>
        <w:drawing>
          <wp:inline distT="0" distB="0" distL="0" distR="0" wp14:anchorId="52EE8C04" wp14:editId="43816FFD">
            <wp:extent cx="5943600" cy="3056890"/>
            <wp:effectExtent l="19050" t="19050" r="19050" b="10160"/>
            <wp:docPr id="94" name="Picture 94" descr="Incorrect Colspan value is specified for complex 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Incorrect Colspan value is specified for complex data table."/>
                    <pic:cNvPicPr/>
                  </pic:nvPicPr>
                  <pic:blipFill>
                    <a:blip r:embed="rId73"/>
                    <a:stretch>
                      <a:fillRect/>
                    </a:stretch>
                  </pic:blipFill>
                  <pic:spPr>
                    <a:xfrm>
                      <a:off x="0" y="0"/>
                      <a:ext cx="5943600" cy="3056890"/>
                    </a:xfrm>
                    <a:prstGeom prst="rect">
                      <a:avLst/>
                    </a:prstGeom>
                    <a:ln>
                      <a:solidFill>
                        <a:schemeClr val="tx1"/>
                      </a:solidFill>
                    </a:ln>
                  </pic:spPr>
                </pic:pic>
              </a:graphicData>
            </a:graphic>
          </wp:inline>
        </w:drawing>
      </w:r>
    </w:p>
    <w:p w14:paraId="006BF83E" w14:textId="77777777" w:rsidR="002C0C42" w:rsidRDefault="002C0C42" w:rsidP="003839C1"/>
    <w:p w14:paraId="5F502102" w14:textId="1C7AAF08" w:rsidR="00291406" w:rsidRDefault="00B8483C" w:rsidP="00207599">
      <w:pPr>
        <w:pStyle w:val="Do"/>
      </w:pPr>
      <w:r>
        <w:t>S</w:t>
      </w:r>
      <w:r w:rsidR="00EE3A0F">
        <w:t>pecify</w:t>
      </w:r>
      <w:r w:rsidR="003E4735">
        <w:t xml:space="preserve"> correct values </w:t>
      </w:r>
      <w:r>
        <w:t>for</w:t>
      </w:r>
      <w:r w:rsidR="003E4735">
        <w:t xml:space="preserve"> </w:t>
      </w:r>
      <w:proofErr w:type="spellStart"/>
      <w:r w:rsidR="000D47DB">
        <w:t>R</w:t>
      </w:r>
      <w:r w:rsidR="00EE3A0F">
        <w:t>ow</w:t>
      </w:r>
      <w:r w:rsidR="000D47DB">
        <w:t>S</w:t>
      </w:r>
      <w:r w:rsidR="00EE3A0F">
        <w:t>pan</w:t>
      </w:r>
      <w:proofErr w:type="spellEnd"/>
      <w:r w:rsidR="00EE3A0F">
        <w:t xml:space="preserve"> and </w:t>
      </w:r>
      <w:proofErr w:type="spellStart"/>
      <w:r w:rsidR="000D47DB">
        <w:t>C</w:t>
      </w:r>
      <w:r w:rsidR="00EE3A0F">
        <w:t>ol</w:t>
      </w:r>
      <w:r w:rsidR="000D47DB">
        <w:t>S</w:t>
      </w:r>
      <w:r w:rsidR="00EE3A0F">
        <w:t>pan</w:t>
      </w:r>
      <w:proofErr w:type="spellEnd"/>
      <w:r w:rsidR="00EE3A0F">
        <w:t>.</w:t>
      </w:r>
    </w:p>
    <w:p w14:paraId="0AB474E8" w14:textId="367F6674" w:rsidR="002C0C42" w:rsidRDefault="002C0C42" w:rsidP="002C0C42"/>
    <w:p w14:paraId="62F782DB" w14:textId="17FC545F" w:rsidR="00A92EEE" w:rsidRDefault="00A92EEE" w:rsidP="00A92EEE">
      <w:r>
        <w:t xml:space="preserve">For </w:t>
      </w:r>
      <w:r w:rsidR="008665C7">
        <w:t>example,</w:t>
      </w:r>
      <w:r>
        <w:t xml:space="preserve"> in the </w:t>
      </w:r>
      <w:r w:rsidRPr="00D1101D">
        <w:t>Pearson-Indicative-allocation-and-impact-reporting-template-Final-v3</w:t>
      </w:r>
      <w:r>
        <w:t xml:space="preserve">.pdf, 4 columns </w:t>
      </w:r>
      <w:r w:rsidR="00EE184D">
        <w:t>are</w:t>
      </w:r>
      <w:r>
        <w:t xml:space="preserve"> merged </w:t>
      </w:r>
      <w:r w:rsidR="002E3F89">
        <w:t xml:space="preserve">for header “Allocation information” </w:t>
      </w:r>
      <w:r>
        <w:t xml:space="preserve">and an accurate </w:t>
      </w:r>
      <w:proofErr w:type="spellStart"/>
      <w:r w:rsidR="000D47DB">
        <w:t>C</w:t>
      </w:r>
      <w:r>
        <w:t>ol</w:t>
      </w:r>
      <w:r w:rsidR="000D47DB">
        <w:t>S</w:t>
      </w:r>
      <w:r>
        <w:t>pan</w:t>
      </w:r>
      <w:proofErr w:type="spellEnd"/>
      <w:r>
        <w:t xml:space="preserve"> of 4 is specified. </w:t>
      </w:r>
    </w:p>
    <w:p w14:paraId="508A414A" w14:textId="77777777" w:rsidR="00A92EEE" w:rsidRDefault="00A92EEE" w:rsidP="002C0C42"/>
    <w:p w14:paraId="25F5A35D" w14:textId="66195A51" w:rsidR="00860C13" w:rsidRDefault="00291406" w:rsidP="00291406">
      <w:r>
        <w:rPr>
          <w:noProof/>
        </w:rPr>
        <w:drawing>
          <wp:inline distT="0" distB="0" distL="0" distR="0" wp14:anchorId="75AABABA" wp14:editId="59B250CA">
            <wp:extent cx="5943600" cy="3017520"/>
            <wp:effectExtent l="19050" t="19050" r="19050" b="11430"/>
            <wp:docPr id="95" name="Picture 95" descr="Complex data table with an accurately specified ColSpan value of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omplex data table with an accurately specified ColSpan value of 4. "/>
                    <pic:cNvPicPr/>
                  </pic:nvPicPr>
                  <pic:blipFill>
                    <a:blip r:embed="rId74"/>
                    <a:stretch>
                      <a:fillRect/>
                    </a:stretch>
                  </pic:blipFill>
                  <pic:spPr>
                    <a:xfrm>
                      <a:off x="0" y="0"/>
                      <a:ext cx="5943600" cy="3017520"/>
                    </a:xfrm>
                    <a:prstGeom prst="rect">
                      <a:avLst/>
                    </a:prstGeom>
                    <a:ln>
                      <a:solidFill>
                        <a:schemeClr val="tx1"/>
                      </a:solidFill>
                    </a:ln>
                  </pic:spPr>
                </pic:pic>
              </a:graphicData>
            </a:graphic>
          </wp:inline>
        </w:drawing>
      </w:r>
    </w:p>
    <w:p w14:paraId="40FF4BC6" w14:textId="0504284B" w:rsidR="00483A8B" w:rsidRDefault="006330C2" w:rsidP="006330C2">
      <w:pPr>
        <w:pStyle w:val="Dont"/>
      </w:pPr>
      <w:r>
        <w:t>Avoid using &lt;</w:t>
      </w:r>
      <w:r w:rsidR="00E21248">
        <w:t>TD</w:t>
      </w:r>
      <w:r>
        <w:t xml:space="preserve">&gt; </w:t>
      </w:r>
      <w:r w:rsidR="00560673">
        <w:t>tag</w:t>
      </w:r>
      <w:r w:rsidR="00CF7C64">
        <w:t>s</w:t>
      </w:r>
      <w:r w:rsidR="00560673">
        <w:t xml:space="preserve"> </w:t>
      </w:r>
      <w:r>
        <w:t xml:space="preserve">to </w:t>
      </w:r>
      <w:r w:rsidR="008D54A0">
        <w:t>tag</w:t>
      </w:r>
      <w:r>
        <w:t xml:space="preserve"> table headers.</w:t>
      </w:r>
    </w:p>
    <w:p w14:paraId="1FD38690" w14:textId="585A14D0" w:rsidR="002E3F89" w:rsidRDefault="002E3F89" w:rsidP="001932EB">
      <w:r>
        <w:t>For example</w:t>
      </w:r>
      <w:r w:rsidR="00CD72F4">
        <w:t>,</w:t>
      </w:r>
      <w:r>
        <w:t xml:space="preserve"> in the </w:t>
      </w:r>
      <w:r w:rsidR="00212334">
        <w:t>2020-Governance</w:t>
      </w:r>
      <w:r>
        <w:t xml:space="preserve">.pdf, </w:t>
      </w:r>
      <w:r w:rsidR="0023526D">
        <w:t>table data tag &lt;</w:t>
      </w:r>
      <w:r w:rsidR="00E21248">
        <w:t>TD</w:t>
      </w:r>
      <w:r w:rsidR="0023526D">
        <w:t xml:space="preserve">&gt; is used to incorrectly </w:t>
      </w:r>
      <w:r w:rsidR="008665C7">
        <w:t>tag the</w:t>
      </w:r>
      <w:r w:rsidR="0023526D">
        <w:t xml:space="preserve"> ta</w:t>
      </w:r>
      <w:r w:rsidR="00695E0C">
        <w:t>ble headers of “Performance measure”, “</w:t>
      </w:r>
      <w:r w:rsidR="00A04C41">
        <w:t xml:space="preserve">% of total”, “threshold” etc. </w:t>
      </w:r>
    </w:p>
    <w:p w14:paraId="10797D95" w14:textId="77777777" w:rsidR="002E3F89" w:rsidRDefault="002E3F89" w:rsidP="002E3F89"/>
    <w:p w14:paraId="1276066E" w14:textId="29D47748" w:rsidR="00EE3A0F" w:rsidRDefault="00483A8B" w:rsidP="00291406">
      <w:r>
        <w:rPr>
          <w:noProof/>
        </w:rPr>
        <w:drawing>
          <wp:inline distT="0" distB="0" distL="0" distR="0" wp14:anchorId="56F0D853" wp14:editId="3CC2F00F">
            <wp:extent cx="5943600" cy="2297430"/>
            <wp:effectExtent l="19050" t="19050" r="19050" b="26670"/>
            <wp:docPr id="96" name="Picture 96" descr="&lt;TD&gt; used to tag table head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lt;TD&gt; used to tag table headers. "/>
                    <pic:cNvPicPr/>
                  </pic:nvPicPr>
                  <pic:blipFill>
                    <a:blip r:embed="rId75"/>
                    <a:stretch>
                      <a:fillRect/>
                    </a:stretch>
                  </pic:blipFill>
                  <pic:spPr>
                    <a:xfrm>
                      <a:off x="0" y="0"/>
                      <a:ext cx="5943600" cy="2297430"/>
                    </a:xfrm>
                    <a:prstGeom prst="rect">
                      <a:avLst/>
                    </a:prstGeom>
                    <a:ln>
                      <a:solidFill>
                        <a:schemeClr val="tx1"/>
                      </a:solidFill>
                    </a:ln>
                  </pic:spPr>
                </pic:pic>
              </a:graphicData>
            </a:graphic>
          </wp:inline>
        </w:drawing>
      </w:r>
    </w:p>
    <w:p w14:paraId="44770590" w14:textId="7EE1E269" w:rsidR="007404D1" w:rsidRDefault="00952B6E" w:rsidP="002C0C42">
      <w:pPr>
        <w:pStyle w:val="Do"/>
      </w:pPr>
      <w:r>
        <w:t>Specify</w:t>
      </w:r>
      <w:r w:rsidR="00886D58">
        <w:t xml:space="preserve"> </w:t>
      </w:r>
      <w:r w:rsidR="003121CF">
        <w:t xml:space="preserve">unique ID values </w:t>
      </w:r>
      <w:r>
        <w:t xml:space="preserve">for </w:t>
      </w:r>
      <w:r w:rsidR="002E1344">
        <w:t xml:space="preserve">table headers </w:t>
      </w:r>
      <w:r w:rsidR="009C2834">
        <w:t xml:space="preserve">and </w:t>
      </w:r>
      <w:r w:rsidR="002C0C42">
        <w:t>data cells</w:t>
      </w:r>
      <w:r>
        <w:t xml:space="preserve"> of a complex table</w:t>
      </w:r>
      <w:r w:rsidR="002C0C42">
        <w:t xml:space="preserve">. </w:t>
      </w:r>
    </w:p>
    <w:p w14:paraId="6B690B3B" w14:textId="77777777" w:rsidR="007404D1" w:rsidRDefault="007404D1" w:rsidP="007404D1">
      <w:pPr>
        <w:pStyle w:val="Do"/>
        <w:numPr>
          <w:ilvl w:val="0"/>
          <w:numId w:val="0"/>
        </w:numPr>
        <w:ind w:left="360"/>
      </w:pPr>
    </w:p>
    <w:p w14:paraId="32986151" w14:textId="12DD5CE3" w:rsidR="00910050" w:rsidRDefault="004C232A" w:rsidP="00530FED">
      <w:r>
        <w:t>For example</w:t>
      </w:r>
      <w:r w:rsidR="00133299">
        <w:t>,</w:t>
      </w:r>
      <w:r>
        <w:t xml:space="preserve"> in the 2020-Governance.pdf,</w:t>
      </w:r>
      <w:r w:rsidR="00B550B1">
        <w:t xml:space="preserve"> a unique</w:t>
      </w:r>
      <w:r>
        <w:t xml:space="preserve"> </w:t>
      </w:r>
      <w:r w:rsidR="00B550B1">
        <w:t xml:space="preserve">ID attribute is used to </w:t>
      </w:r>
      <w:r w:rsidR="00EC6B5C">
        <w:t xml:space="preserve">tag table headers and </w:t>
      </w:r>
      <w:r w:rsidR="008665C7">
        <w:t>cells in</w:t>
      </w:r>
      <w:r w:rsidR="0083146E">
        <w:t xml:space="preserve"> the complex table. </w:t>
      </w:r>
    </w:p>
    <w:p w14:paraId="0AFEEB89" w14:textId="268BEA7E" w:rsidR="006330C2" w:rsidRDefault="00910050" w:rsidP="002C0C42">
      <w:r>
        <w:rPr>
          <w:noProof/>
        </w:rPr>
        <w:drawing>
          <wp:inline distT="0" distB="0" distL="0" distR="0" wp14:anchorId="60AFA48C" wp14:editId="59C513A9">
            <wp:extent cx="5943600" cy="3394710"/>
            <wp:effectExtent l="19050" t="19050" r="19050" b="15240"/>
            <wp:docPr id="97" name="Picture 97" descr="Unique ID used to tag complex data tab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nique ID used to tag complex data tables.  "/>
                    <pic:cNvPicPr/>
                  </pic:nvPicPr>
                  <pic:blipFill>
                    <a:blip r:embed="rId76"/>
                    <a:stretch>
                      <a:fillRect/>
                    </a:stretch>
                  </pic:blipFill>
                  <pic:spPr>
                    <a:xfrm>
                      <a:off x="0" y="0"/>
                      <a:ext cx="5943600" cy="3394710"/>
                    </a:xfrm>
                    <a:prstGeom prst="rect">
                      <a:avLst/>
                    </a:prstGeom>
                    <a:ln>
                      <a:solidFill>
                        <a:schemeClr val="tx1"/>
                      </a:solidFill>
                    </a:ln>
                  </pic:spPr>
                </pic:pic>
              </a:graphicData>
            </a:graphic>
          </wp:inline>
        </w:drawing>
      </w:r>
    </w:p>
    <w:p w14:paraId="638CD126" w14:textId="4813091A" w:rsidR="006D190B" w:rsidRDefault="006D190B" w:rsidP="00201845">
      <w:pPr>
        <w:pStyle w:val="Do"/>
      </w:pPr>
      <w:r>
        <w:t xml:space="preserve">Ensure to </w:t>
      </w:r>
      <w:r w:rsidR="00201845">
        <w:t xml:space="preserve">always </w:t>
      </w:r>
      <w:r w:rsidR="008D54A0">
        <w:t>tag</w:t>
      </w:r>
      <w:r w:rsidR="00560CDC">
        <w:t xml:space="preserve"> table headers </w:t>
      </w:r>
      <w:r w:rsidR="00201845">
        <w:t>using the</w:t>
      </w:r>
      <w:r w:rsidR="00560CDC">
        <w:t xml:space="preserve"> &lt;</w:t>
      </w:r>
      <w:r w:rsidR="00E21248">
        <w:t>TH</w:t>
      </w:r>
      <w:r w:rsidR="00560CDC">
        <w:t>&gt;</w:t>
      </w:r>
      <w:r w:rsidR="00201845">
        <w:t xml:space="preserve"> tag. </w:t>
      </w:r>
    </w:p>
    <w:p w14:paraId="2B662E57" w14:textId="2A3D28BF" w:rsidR="0083146E" w:rsidRDefault="0083146E" w:rsidP="0083146E"/>
    <w:p w14:paraId="46B7C1A0" w14:textId="5A5AB8F3" w:rsidR="0083146E" w:rsidRDefault="0083146E" w:rsidP="0083146E">
      <w:r>
        <w:t xml:space="preserve">For </w:t>
      </w:r>
      <w:r w:rsidR="008665C7">
        <w:t>example,</w:t>
      </w:r>
      <w:r>
        <w:t xml:space="preserve"> in the 2020-Governance.pdf, table header tag &lt;</w:t>
      </w:r>
      <w:r w:rsidR="002E1344">
        <w:t>TH</w:t>
      </w:r>
      <w:r>
        <w:t xml:space="preserve">&gt; is used to correctly </w:t>
      </w:r>
      <w:r w:rsidR="008D54A0">
        <w:t>tag</w:t>
      </w:r>
      <w:r>
        <w:t xml:space="preserve"> “Performance measure”, “% of total”, “threshold” etc. </w:t>
      </w:r>
      <w:r w:rsidR="00A53281">
        <w:t xml:space="preserve">table headers. </w:t>
      </w:r>
      <w:r>
        <w:t xml:space="preserve"> </w:t>
      </w:r>
    </w:p>
    <w:p w14:paraId="0750ED99" w14:textId="77777777" w:rsidR="0083146E" w:rsidRDefault="0083146E" w:rsidP="0083146E"/>
    <w:p w14:paraId="41135DE8" w14:textId="02F38E32" w:rsidR="002C0C42" w:rsidRDefault="006D190B" w:rsidP="002C0C42">
      <w:r>
        <w:rPr>
          <w:noProof/>
        </w:rPr>
        <w:drawing>
          <wp:inline distT="0" distB="0" distL="0" distR="0" wp14:anchorId="54A2D68D" wp14:editId="1F1D999F">
            <wp:extent cx="5943600" cy="2740025"/>
            <wp:effectExtent l="19050" t="19050" r="19050" b="22225"/>
            <wp:docPr id="98" name="Picture 98" descr="&lt;th&gt; used to markup table head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lt;th&gt; used to markup table headers. "/>
                    <pic:cNvPicPr/>
                  </pic:nvPicPr>
                  <pic:blipFill>
                    <a:blip r:embed="rId77"/>
                    <a:stretch>
                      <a:fillRect/>
                    </a:stretch>
                  </pic:blipFill>
                  <pic:spPr>
                    <a:xfrm>
                      <a:off x="0" y="0"/>
                      <a:ext cx="5943600" cy="2740025"/>
                    </a:xfrm>
                    <a:prstGeom prst="rect">
                      <a:avLst/>
                    </a:prstGeom>
                    <a:ln>
                      <a:solidFill>
                        <a:schemeClr val="tx1"/>
                      </a:solidFill>
                    </a:ln>
                  </pic:spPr>
                </pic:pic>
              </a:graphicData>
            </a:graphic>
          </wp:inline>
        </w:drawing>
      </w:r>
    </w:p>
    <w:p w14:paraId="330032AB" w14:textId="77777777" w:rsidR="007868BD" w:rsidRDefault="007868BD" w:rsidP="002C0C42"/>
    <w:p w14:paraId="53A6A017" w14:textId="77777777" w:rsidR="007868BD" w:rsidRDefault="007868BD" w:rsidP="007868BD">
      <w:pPr>
        <w:pStyle w:val="paragraph"/>
        <w:spacing w:before="0" w:beforeAutospacing="0" w:after="0" w:afterAutospacing="0"/>
        <w:textAlignment w:val="baseline"/>
        <w:rPr>
          <w:rFonts w:ascii="Segoe UI" w:hAnsi="Segoe UI" w:cs="Segoe UI"/>
          <w:color w:val="00437E"/>
          <w:sz w:val="18"/>
          <w:szCs w:val="18"/>
        </w:rPr>
      </w:pPr>
      <w:r w:rsidRPr="0B9E231B">
        <w:rPr>
          <w:rStyle w:val="normaltextrun"/>
          <w:rFonts w:ascii="Calibri" w:hAnsi="Calibri" w:cs="Calibri"/>
          <w:color w:val="00437E"/>
        </w:rPr>
        <w:t>User Groups Affected</w:t>
      </w:r>
      <w:r>
        <w:rPr>
          <w:rStyle w:val="eop"/>
          <w:rFonts w:ascii="Calibri" w:hAnsi="Calibri" w:cs="Calibri"/>
          <w:color w:val="00437E"/>
          <w:sz w:val="32"/>
          <w:szCs w:val="32"/>
        </w:rPr>
        <w:t> </w:t>
      </w:r>
    </w:p>
    <w:p w14:paraId="3A58849F" w14:textId="002A3808" w:rsidR="007868BD" w:rsidRDefault="007868BD" w:rsidP="00276102">
      <w:pPr>
        <w:pStyle w:val="ListParagraph"/>
        <w:numPr>
          <w:ilvl w:val="0"/>
          <w:numId w:val="20"/>
        </w:numPr>
      </w:pPr>
      <w:r>
        <w:t>Blind</w:t>
      </w:r>
      <w:r w:rsidR="00A53281">
        <w:t xml:space="preserve"> users</w:t>
      </w:r>
    </w:p>
    <w:p w14:paraId="70E4A1AC" w14:textId="7465E6AE" w:rsidR="007868BD" w:rsidRDefault="007868BD" w:rsidP="00276102">
      <w:pPr>
        <w:pStyle w:val="ListParagraph"/>
        <w:numPr>
          <w:ilvl w:val="0"/>
          <w:numId w:val="20"/>
        </w:numPr>
      </w:pPr>
      <w:r>
        <w:t>Low vision</w:t>
      </w:r>
      <w:r w:rsidR="00A53281">
        <w:t xml:space="preserve"> users</w:t>
      </w:r>
    </w:p>
    <w:p w14:paraId="7E912A02" w14:textId="56E6DC8A" w:rsidR="00A53281" w:rsidRDefault="00A53281" w:rsidP="00276102">
      <w:pPr>
        <w:pStyle w:val="ListParagraph"/>
        <w:numPr>
          <w:ilvl w:val="0"/>
          <w:numId w:val="20"/>
        </w:numPr>
      </w:pPr>
      <w:r>
        <w:t>Deaf-blind users</w:t>
      </w:r>
    </w:p>
    <w:p w14:paraId="29D46154" w14:textId="77777777" w:rsidR="007868BD" w:rsidRDefault="007868BD" w:rsidP="002C0C42"/>
    <w:p w14:paraId="62BB82A6" w14:textId="77777777" w:rsidR="002C0C42" w:rsidRDefault="002C0C42" w:rsidP="002C0C42"/>
    <w:p w14:paraId="36440E85" w14:textId="38F58407" w:rsidR="004F0851" w:rsidRDefault="004F0851" w:rsidP="004F0851">
      <w:pPr>
        <w:pStyle w:val="Heading4"/>
      </w:pPr>
      <w:r>
        <w:t>How to test for Accessibility?</w:t>
      </w:r>
    </w:p>
    <w:p w14:paraId="3DD6C5A1" w14:textId="2397198F" w:rsidR="00F10B40" w:rsidRDefault="00AB090F" w:rsidP="00AB090F">
      <w:r>
        <w:t>To check a complex data table for accessibility, perform the following steps:</w:t>
      </w:r>
    </w:p>
    <w:p w14:paraId="3007882C" w14:textId="3A7DA4A4" w:rsidR="00AB090F" w:rsidRDefault="00AB090F" w:rsidP="00276102">
      <w:pPr>
        <w:pStyle w:val="ListParagraph"/>
        <w:numPr>
          <w:ilvl w:val="0"/>
          <w:numId w:val="52"/>
        </w:numPr>
      </w:pPr>
      <w:r>
        <w:t xml:space="preserve">Open the PDF document that needs to be tested using </w:t>
      </w:r>
      <w:r w:rsidR="008665C7">
        <w:t>Acrobat Professional</w:t>
      </w:r>
      <w:r>
        <w:t>.</w:t>
      </w:r>
    </w:p>
    <w:p w14:paraId="756F81B8" w14:textId="4D725649" w:rsidR="00AB090F" w:rsidRDefault="007E1E72" w:rsidP="00276102">
      <w:pPr>
        <w:pStyle w:val="ListParagraph"/>
        <w:numPr>
          <w:ilvl w:val="0"/>
          <w:numId w:val="52"/>
        </w:numPr>
      </w:pPr>
      <w:r>
        <w:t>Open the Tags Panel</w:t>
      </w:r>
      <w:r w:rsidR="007B73E2">
        <w:t>.</w:t>
      </w:r>
    </w:p>
    <w:p w14:paraId="25C6B54B" w14:textId="0307E488" w:rsidR="007B73E2" w:rsidRDefault="00D721DA" w:rsidP="00276102">
      <w:pPr>
        <w:pStyle w:val="ListParagraph"/>
        <w:numPr>
          <w:ilvl w:val="0"/>
          <w:numId w:val="52"/>
        </w:numPr>
      </w:pPr>
      <w:r>
        <w:t>Select the complex table and click on “Find Tag from Selection” available below “Options” inside the Tags Panel.</w:t>
      </w:r>
    </w:p>
    <w:p w14:paraId="5D1C696A" w14:textId="74C31F0E" w:rsidR="006A156B" w:rsidRDefault="00D721DA" w:rsidP="00276102">
      <w:pPr>
        <w:pStyle w:val="ListParagraph"/>
        <w:numPr>
          <w:ilvl w:val="0"/>
          <w:numId w:val="52"/>
        </w:numPr>
      </w:pPr>
      <w:r>
        <w:t xml:space="preserve">Check if </w:t>
      </w:r>
      <w:r w:rsidR="00C878E3">
        <w:t>header cells are tagged using &lt;</w:t>
      </w:r>
      <w:r w:rsidR="00E21248">
        <w:t>TH</w:t>
      </w:r>
      <w:r w:rsidR="008665C7">
        <w:t>&gt; tags</w:t>
      </w:r>
      <w:r w:rsidR="00C878E3">
        <w:t>.</w:t>
      </w:r>
    </w:p>
    <w:p w14:paraId="78104FA6" w14:textId="05CC8D7C" w:rsidR="00C878E3" w:rsidRDefault="00C878E3" w:rsidP="00276102">
      <w:pPr>
        <w:pStyle w:val="ListParagraph"/>
        <w:numPr>
          <w:ilvl w:val="0"/>
          <w:numId w:val="52"/>
        </w:numPr>
      </w:pPr>
      <w:r>
        <w:t>Check if columns and rows are merged accurately.</w:t>
      </w:r>
    </w:p>
    <w:p w14:paraId="5CCB1B68" w14:textId="62387104" w:rsidR="00C878E3" w:rsidRDefault="00C878E3" w:rsidP="00276102">
      <w:pPr>
        <w:pStyle w:val="ListParagraph"/>
        <w:numPr>
          <w:ilvl w:val="0"/>
          <w:numId w:val="52"/>
        </w:numPr>
      </w:pPr>
      <w:r>
        <w:t>Check if scope and id are defined to convey the relationship.</w:t>
      </w:r>
    </w:p>
    <w:p w14:paraId="0959F16F" w14:textId="0741FBA5" w:rsidR="00C878E3" w:rsidRDefault="00C878E3" w:rsidP="00276102">
      <w:pPr>
        <w:pStyle w:val="ListParagraph"/>
        <w:numPr>
          <w:ilvl w:val="0"/>
          <w:numId w:val="52"/>
        </w:numPr>
      </w:pPr>
      <w:r>
        <w:t>If any of the conditions in step 4, 5 and 6 fails th</w:t>
      </w:r>
      <w:r w:rsidR="00562269">
        <w:t>e</w:t>
      </w:r>
      <w:r>
        <w:t>n it is an accessibility violation as per WCAG 2.1 success criteria 1.3.1 at Level A.</w:t>
      </w:r>
    </w:p>
    <w:p w14:paraId="68B6EACE" w14:textId="77777777" w:rsidR="00AA0341" w:rsidRDefault="00AA0341" w:rsidP="00F10B40"/>
    <w:p w14:paraId="09ADCA1C" w14:textId="0D6EA4DA" w:rsidR="00F10B40" w:rsidRDefault="00F10B40" w:rsidP="00F10B40">
      <w:r>
        <w:t>The below</w:t>
      </w:r>
      <w:r w:rsidR="009B4D67">
        <w:t xml:space="preserve"> </w:t>
      </w:r>
      <w:r>
        <w:t>table lists keystrokes for accessing</w:t>
      </w:r>
      <w:r w:rsidR="009B4D67">
        <w:t xml:space="preserve"> tables</w:t>
      </w:r>
      <w:r>
        <w:t xml:space="preserve"> using the two leading screen readers on the Windows operating system</w:t>
      </w:r>
      <w:r>
        <w:rPr>
          <w:rStyle w:val="normaltextrun"/>
          <w:rFonts w:ascii="Calibri" w:hAnsi="Calibri" w:cs="Calibri"/>
          <w:color w:val="000000"/>
          <w:shd w:val="clear" w:color="auto" w:fill="FFFFFF"/>
        </w:rPr>
        <w:t>:</w:t>
      </w:r>
      <w:r>
        <w:rPr>
          <w:rStyle w:val="eop"/>
          <w:rFonts w:ascii="Calibri" w:hAnsi="Calibri" w:cs="Calibri"/>
          <w:color w:val="000000"/>
          <w:shd w:val="clear" w:color="auto" w:fill="FFFFFF"/>
        </w:rPr>
        <w:t> </w:t>
      </w:r>
    </w:p>
    <w:p w14:paraId="26C0A385" w14:textId="474DEB60" w:rsidR="009211D5" w:rsidRDefault="009211D5" w:rsidP="003839C1"/>
    <w:tbl>
      <w:tblPr>
        <w:tblStyle w:val="TableGrid"/>
        <w:tblW w:w="9895" w:type="dxa"/>
        <w:jc w:val="center"/>
        <w:tblLook w:val="04A0" w:firstRow="1" w:lastRow="0" w:firstColumn="1" w:lastColumn="0" w:noHBand="0" w:noVBand="1"/>
      </w:tblPr>
      <w:tblGrid>
        <w:gridCol w:w="3924"/>
        <w:gridCol w:w="2911"/>
        <w:gridCol w:w="3060"/>
      </w:tblGrid>
      <w:tr w:rsidR="009211D5" w:rsidRPr="009211D5" w14:paraId="4925BEF0" w14:textId="77777777" w:rsidTr="00DA6CD6">
        <w:trPr>
          <w:jc w:val="center"/>
        </w:trPr>
        <w:tc>
          <w:tcPr>
            <w:tcW w:w="3924" w:type="dxa"/>
            <w:hideMark/>
          </w:tcPr>
          <w:p w14:paraId="5E481AAE" w14:textId="77777777" w:rsidR="009211D5" w:rsidRPr="009211D5" w:rsidRDefault="009211D5" w:rsidP="009211D5">
            <w:pPr>
              <w:rPr>
                <w:rFonts w:eastAsia="Times New Roman" w:cstheme="minorHAnsi"/>
                <w:color w:val="212529"/>
              </w:rPr>
            </w:pPr>
            <w:r w:rsidRPr="009211D5">
              <w:rPr>
                <w:rFonts w:eastAsia="Times New Roman" w:cstheme="minorHAnsi"/>
                <w:b/>
                <w:bCs/>
                <w:color w:val="212529"/>
                <w:bdr w:val="none" w:sz="0" w:space="0" w:color="auto" w:frame="1"/>
              </w:rPr>
              <w:t>Function</w:t>
            </w:r>
          </w:p>
        </w:tc>
        <w:tc>
          <w:tcPr>
            <w:tcW w:w="2911" w:type="dxa"/>
            <w:hideMark/>
          </w:tcPr>
          <w:p w14:paraId="0F345DC8" w14:textId="77777777" w:rsidR="009211D5" w:rsidRPr="009211D5" w:rsidRDefault="009211D5" w:rsidP="009211D5">
            <w:pPr>
              <w:rPr>
                <w:rFonts w:eastAsia="Times New Roman" w:cstheme="minorHAnsi"/>
                <w:color w:val="212529"/>
              </w:rPr>
            </w:pPr>
            <w:r w:rsidRPr="009211D5">
              <w:rPr>
                <w:rFonts w:eastAsia="Times New Roman" w:cstheme="minorHAnsi"/>
                <w:b/>
                <w:bCs/>
                <w:color w:val="212529"/>
                <w:bdr w:val="none" w:sz="0" w:space="0" w:color="auto" w:frame="1"/>
              </w:rPr>
              <w:t>JAWS command</w:t>
            </w:r>
          </w:p>
        </w:tc>
        <w:tc>
          <w:tcPr>
            <w:tcW w:w="3060" w:type="dxa"/>
            <w:hideMark/>
          </w:tcPr>
          <w:p w14:paraId="66FE6997" w14:textId="77777777" w:rsidR="009211D5" w:rsidRPr="009211D5" w:rsidRDefault="009211D5" w:rsidP="009211D5">
            <w:pPr>
              <w:rPr>
                <w:rFonts w:eastAsia="Times New Roman" w:cstheme="minorHAnsi"/>
                <w:color w:val="212529"/>
              </w:rPr>
            </w:pPr>
            <w:r w:rsidRPr="009211D5">
              <w:rPr>
                <w:rFonts w:eastAsia="Times New Roman" w:cstheme="minorHAnsi"/>
                <w:b/>
                <w:bCs/>
                <w:color w:val="212529"/>
                <w:bdr w:val="none" w:sz="0" w:space="0" w:color="auto" w:frame="1"/>
              </w:rPr>
              <w:t>NVDA command</w:t>
            </w:r>
          </w:p>
        </w:tc>
      </w:tr>
      <w:tr w:rsidR="009C722E" w:rsidRPr="009211D5" w14:paraId="468B1DE4" w14:textId="77777777" w:rsidTr="009C722E">
        <w:trPr>
          <w:jc w:val="center"/>
        </w:trPr>
        <w:tc>
          <w:tcPr>
            <w:tcW w:w="3924" w:type="dxa"/>
          </w:tcPr>
          <w:p w14:paraId="481AEB68" w14:textId="4B76889B" w:rsidR="009C722E" w:rsidRPr="00045366" w:rsidRDefault="009C722E" w:rsidP="009C722E">
            <w:pPr>
              <w:rPr>
                <w:rFonts w:eastAsia="Times New Roman" w:cstheme="minorHAnsi"/>
                <w:color w:val="212529"/>
              </w:rPr>
            </w:pPr>
            <w:r w:rsidRPr="00045366">
              <w:rPr>
                <w:rFonts w:eastAsia="Times New Roman" w:cstheme="minorHAnsi"/>
                <w:color w:val="212529"/>
              </w:rPr>
              <w:t>Go to Next Table</w:t>
            </w:r>
          </w:p>
        </w:tc>
        <w:tc>
          <w:tcPr>
            <w:tcW w:w="2911" w:type="dxa"/>
          </w:tcPr>
          <w:p w14:paraId="4BC5D60A" w14:textId="1D638BF6" w:rsidR="009C722E" w:rsidRPr="009211D5" w:rsidRDefault="009C722E" w:rsidP="009C722E">
            <w:pPr>
              <w:rPr>
                <w:rFonts w:eastAsia="Times New Roman" w:cstheme="minorHAnsi"/>
                <w:color w:val="212529"/>
              </w:rPr>
            </w:pPr>
            <w:r w:rsidRPr="009211D5">
              <w:rPr>
                <w:rFonts w:eastAsia="Times New Roman" w:cstheme="minorHAnsi"/>
                <w:color w:val="212529"/>
              </w:rPr>
              <w:t>T</w:t>
            </w:r>
          </w:p>
        </w:tc>
        <w:tc>
          <w:tcPr>
            <w:tcW w:w="3060" w:type="dxa"/>
          </w:tcPr>
          <w:p w14:paraId="7FB10EA0" w14:textId="0EFD1431" w:rsidR="009C722E" w:rsidRPr="009211D5" w:rsidRDefault="009C722E" w:rsidP="009C722E">
            <w:pPr>
              <w:rPr>
                <w:rFonts w:eastAsia="Times New Roman" w:cstheme="minorHAnsi"/>
                <w:color w:val="212529"/>
              </w:rPr>
            </w:pPr>
            <w:r w:rsidRPr="009211D5">
              <w:rPr>
                <w:rFonts w:eastAsia="Times New Roman" w:cstheme="minorHAnsi"/>
                <w:color w:val="212529"/>
              </w:rPr>
              <w:t>T</w:t>
            </w:r>
          </w:p>
        </w:tc>
      </w:tr>
      <w:tr w:rsidR="009C722E" w:rsidRPr="009211D5" w14:paraId="6FA6B510" w14:textId="77777777" w:rsidTr="009C722E">
        <w:trPr>
          <w:jc w:val="center"/>
        </w:trPr>
        <w:tc>
          <w:tcPr>
            <w:tcW w:w="3924" w:type="dxa"/>
          </w:tcPr>
          <w:p w14:paraId="620680C7" w14:textId="1DFC5BA4" w:rsidR="009C722E" w:rsidRPr="00045366" w:rsidRDefault="009C722E" w:rsidP="009C722E">
            <w:pPr>
              <w:rPr>
                <w:rFonts w:eastAsia="Times New Roman" w:cstheme="minorHAnsi"/>
                <w:color w:val="212529"/>
              </w:rPr>
            </w:pPr>
            <w:r w:rsidRPr="00045366">
              <w:rPr>
                <w:rFonts w:eastAsia="Times New Roman" w:cstheme="minorHAnsi"/>
                <w:color w:val="212529"/>
              </w:rPr>
              <w:t>Go to Previous Table</w:t>
            </w:r>
          </w:p>
        </w:tc>
        <w:tc>
          <w:tcPr>
            <w:tcW w:w="2911" w:type="dxa"/>
          </w:tcPr>
          <w:p w14:paraId="2E87410A" w14:textId="75547320" w:rsidR="009C722E" w:rsidRPr="009211D5" w:rsidRDefault="009C722E" w:rsidP="009C722E">
            <w:pPr>
              <w:rPr>
                <w:rFonts w:eastAsia="Times New Roman" w:cstheme="minorHAnsi"/>
                <w:color w:val="212529"/>
              </w:rPr>
            </w:pPr>
            <w:r w:rsidRPr="009211D5">
              <w:rPr>
                <w:rFonts w:eastAsia="Times New Roman" w:cstheme="minorHAnsi"/>
                <w:color w:val="212529"/>
              </w:rPr>
              <w:t>Shift + T</w:t>
            </w:r>
          </w:p>
        </w:tc>
        <w:tc>
          <w:tcPr>
            <w:tcW w:w="3060" w:type="dxa"/>
          </w:tcPr>
          <w:p w14:paraId="15D6E1F2" w14:textId="43D17694" w:rsidR="009C722E" w:rsidRPr="009211D5" w:rsidRDefault="009C722E" w:rsidP="009C722E">
            <w:pPr>
              <w:rPr>
                <w:rFonts w:eastAsia="Times New Roman" w:cstheme="minorHAnsi"/>
                <w:color w:val="212529"/>
              </w:rPr>
            </w:pPr>
            <w:r w:rsidRPr="009211D5">
              <w:rPr>
                <w:rFonts w:eastAsia="Times New Roman" w:cstheme="minorHAnsi"/>
                <w:color w:val="212529"/>
              </w:rPr>
              <w:t>Shift + T</w:t>
            </w:r>
          </w:p>
        </w:tc>
      </w:tr>
      <w:tr w:rsidR="00045366" w:rsidRPr="009211D5" w14:paraId="226FCCB4" w14:textId="77777777" w:rsidTr="009C722E">
        <w:trPr>
          <w:jc w:val="center"/>
        </w:trPr>
        <w:tc>
          <w:tcPr>
            <w:tcW w:w="3924" w:type="dxa"/>
          </w:tcPr>
          <w:p w14:paraId="697D10D5" w14:textId="42C4DB99" w:rsidR="00045366" w:rsidRPr="009211D5" w:rsidRDefault="00045366" w:rsidP="00045366">
            <w:pPr>
              <w:rPr>
                <w:rFonts w:eastAsia="Times New Roman" w:cstheme="minorHAnsi"/>
                <w:color w:val="212529"/>
              </w:rPr>
            </w:pPr>
            <w:r w:rsidRPr="00726E2C">
              <w:rPr>
                <w:lang w:eastAsia="en-IN"/>
              </w:rPr>
              <w:t>List of Tables</w:t>
            </w:r>
          </w:p>
        </w:tc>
        <w:tc>
          <w:tcPr>
            <w:tcW w:w="2911" w:type="dxa"/>
          </w:tcPr>
          <w:p w14:paraId="7DFBBC7A" w14:textId="15295214" w:rsidR="00045366" w:rsidRPr="009211D5" w:rsidRDefault="00045366" w:rsidP="00045366">
            <w:pPr>
              <w:rPr>
                <w:rFonts w:eastAsia="Times New Roman" w:cstheme="minorHAnsi"/>
                <w:color w:val="212529"/>
              </w:rPr>
            </w:pPr>
            <w:r w:rsidRPr="00726E2C">
              <w:rPr>
                <w:lang w:eastAsia="en-IN"/>
              </w:rPr>
              <w:t>Insert + Control +T</w:t>
            </w:r>
          </w:p>
        </w:tc>
        <w:tc>
          <w:tcPr>
            <w:tcW w:w="3060" w:type="dxa"/>
          </w:tcPr>
          <w:p w14:paraId="3D7A9340" w14:textId="6D3E8668" w:rsidR="00045366" w:rsidRPr="009211D5" w:rsidRDefault="00045366" w:rsidP="00045366">
            <w:pPr>
              <w:rPr>
                <w:rFonts w:eastAsia="Times New Roman" w:cstheme="minorHAnsi"/>
                <w:color w:val="212529"/>
              </w:rPr>
            </w:pPr>
            <w:r w:rsidRPr="00726E2C">
              <w:rPr>
                <w:lang w:eastAsia="en-IN"/>
              </w:rPr>
              <w:t>–</w:t>
            </w:r>
          </w:p>
        </w:tc>
      </w:tr>
      <w:tr w:rsidR="00045366" w:rsidRPr="009211D5" w14:paraId="04751A64" w14:textId="77777777" w:rsidTr="009C722E">
        <w:trPr>
          <w:jc w:val="center"/>
        </w:trPr>
        <w:tc>
          <w:tcPr>
            <w:tcW w:w="3924" w:type="dxa"/>
          </w:tcPr>
          <w:p w14:paraId="360CCFB0" w14:textId="12B72604" w:rsidR="00045366" w:rsidRPr="009211D5" w:rsidRDefault="00045366" w:rsidP="00045366">
            <w:pPr>
              <w:rPr>
                <w:rFonts w:eastAsia="Times New Roman" w:cstheme="minorHAnsi"/>
                <w:color w:val="212529"/>
              </w:rPr>
            </w:pPr>
            <w:r w:rsidRPr="00726E2C">
              <w:rPr>
                <w:lang w:eastAsia="en-IN"/>
              </w:rPr>
              <w:t>Move to next cell</w:t>
            </w:r>
          </w:p>
        </w:tc>
        <w:tc>
          <w:tcPr>
            <w:tcW w:w="2911" w:type="dxa"/>
          </w:tcPr>
          <w:p w14:paraId="2488528E" w14:textId="173A2007" w:rsidR="00045366" w:rsidRPr="009211D5" w:rsidRDefault="00045366" w:rsidP="00045366">
            <w:pPr>
              <w:rPr>
                <w:rFonts w:eastAsia="Times New Roman" w:cstheme="minorHAnsi"/>
                <w:color w:val="212529"/>
              </w:rPr>
            </w:pPr>
            <w:r w:rsidRPr="00726E2C">
              <w:rPr>
                <w:lang w:eastAsia="en-IN"/>
              </w:rPr>
              <w:t>Ctrl + Alt +Right Arrow</w:t>
            </w:r>
          </w:p>
        </w:tc>
        <w:tc>
          <w:tcPr>
            <w:tcW w:w="3060" w:type="dxa"/>
          </w:tcPr>
          <w:p w14:paraId="1CD3CD3B" w14:textId="2BEB6557" w:rsidR="00045366" w:rsidRPr="009211D5" w:rsidRDefault="00045366" w:rsidP="00045366">
            <w:pPr>
              <w:rPr>
                <w:rFonts w:eastAsia="Times New Roman" w:cstheme="minorHAnsi"/>
                <w:color w:val="212529"/>
              </w:rPr>
            </w:pPr>
            <w:r w:rsidRPr="00726E2C">
              <w:rPr>
                <w:lang w:eastAsia="en-IN"/>
              </w:rPr>
              <w:t>Ctrl +Alt +Right Arrow</w:t>
            </w:r>
          </w:p>
        </w:tc>
      </w:tr>
      <w:tr w:rsidR="00045366" w:rsidRPr="009211D5" w14:paraId="668BA19E" w14:textId="77777777" w:rsidTr="009C722E">
        <w:trPr>
          <w:jc w:val="center"/>
        </w:trPr>
        <w:tc>
          <w:tcPr>
            <w:tcW w:w="3924" w:type="dxa"/>
          </w:tcPr>
          <w:p w14:paraId="1B822C85" w14:textId="009B884F" w:rsidR="00045366" w:rsidRPr="009211D5" w:rsidRDefault="00045366" w:rsidP="00045366">
            <w:pPr>
              <w:rPr>
                <w:rFonts w:eastAsia="Times New Roman" w:cstheme="minorHAnsi"/>
                <w:color w:val="212529"/>
              </w:rPr>
            </w:pPr>
            <w:r w:rsidRPr="00726E2C">
              <w:rPr>
                <w:lang w:eastAsia="en-IN"/>
              </w:rPr>
              <w:t>Move to previous cell</w:t>
            </w:r>
          </w:p>
        </w:tc>
        <w:tc>
          <w:tcPr>
            <w:tcW w:w="2911" w:type="dxa"/>
          </w:tcPr>
          <w:p w14:paraId="6BF2BB03" w14:textId="69C90009" w:rsidR="00045366" w:rsidRPr="009211D5" w:rsidRDefault="00045366" w:rsidP="00045366">
            <w:pPr>
              <w:rPr>
                <w:rFonts w:eastAsia="Times New Roman" w:cstheme="minorHAnsi"/>
                <w:color w:val="212529"/>
              </w:rPr>
            </w:pPr>
            <w:r w:rsidRPr="00726E2C">
              <w:rPr>
                <w:lang w:eastAsia="en-IN"/>
              </w:rPr>
              <w:t>Ctrl + Alt+ Left Arrow</w:t>
            </w:r>
          </w:p>
        </w:tc>
        <w:tc>
          <w:tcPr>
            <w:tcW w:w="3060" w:type="dxa"/>
          </w:tcPr>
          <w:p w14:paraId="59FD53FB" w14:textId="5F134218" w:rsidR="00045366" w:rsidRPr="009211D5" w:rsidRDefault="00045366" w:rsidP="00045366">
            <w:pPr>
              <w:rPr>
                <w:rFonts w:eastAsia="Times New Roman" w:cstheme="minorHAnsi"/>
                <w:color w:val="212529"/>
              </w:rPr>
            </w:pPr>
            <w:r w:rsidRPr="00726E2C">
              <w:rPr>
                <w:lang w:eastAsia="en-IN"/>
              </w:rPr>
              <w:t>Ctrl+ Alt+ Left Arrow</w:t>
            </w:r>
          </w:p>
        </w:tc>
      </w:tr>
      <w:tr w:rsidR="00045366" w:rsidRPr="009211D5" w14:paraId="16CD1D50" w14:textId="77777777" w:rsidTr="009C722E">
        <w:trPr>
          <w:jc w:val="center"/>
        </w:trPr>
        <w:tc>
          <w:tcPr>
            <w:tcW w:w="3924" w:type="dxa"/>
          </w:tcPr>
          <w:p w14:paraId="15C417A6" w14:textId="00DB7C72" w:rsidR="00045366" w:rsidRPr="009211D5" w:rsidRDefault="00045366" w:rsidP="00045366">
            <w:pPr>
              <w:rPr>
                <w:rFonts w:eastAsia="Times New Roman" w:cstheme="minorHAnsi"/>
                <w:color w:val="212529"/>
              </w:rPr>
            </w:pPr>
            <w:r w:rsidRPr="00726E2C">
              <w:rPr>
                <w:lang w:eastAsia="en-IN"/>
              </w:rPr>
              <w:t>Move Down cell</w:t>
            </w:r>
          </w:p>
        </w:tc>
        <w:tc>
          <w:tcPr>
            <w:tcW w:w="2911" w:type="dxa"/>
          </w:tcPr>
          <w:p w14:paraId="1ECBE857" w14:textId="7F41E033" w:rsidR="00045366" w:rsidRPr="009211D5" w:rsidRDefault="00045366" w:rsidP="00045366">
            <w:pPr>
              <w:rPr>
                <w:rFonts w:eastAsia="Times New Roman" w:cstheme="minorHAnsi"/>
                <w:color w:val="212529"/>
              </w:rPr>
            </w:pPr>
            <w:r w:rsidRPr="00726E2C">
              <w:rPr>
                <w:lang w:eastAsia="en-IN"/>
              </w:rPr>
              <w:t>Ctrl+ Alt+ Down Arrow</w:t>
            </w:r>
          </w:p>
        </w:tc>
        <w:tc>
          <w:tcPr>
            <w:tcW w:w="3060" w:type="dxa"/>
          </w:tcPr>
          <w:p w14:paraId="0F9D0B74" w14:textId="1D430CFA" w:rsidR="00045366" w:rsidRPr="009211D5" w:rsidRDefault="00045366" w:rsidP="00045366">
            <w:pPr>
              <w:rPr>
                <w:rFonts w:eastAsia="Times New Roman" w:cstheme="minorHAnsi"/>
                <w:color w:val="212529"/>
              </w:rPr>
            </w:pPr>
            <w:r w:rsidRPr="00726E2C">
              <w:rPr>
                <w:lang w:eastAsia="en-IN"/>
              </w:rPr>
              <w:t>Ctrl + Alt + Down Arrow</w:t>
            </w:r>
          </w:p>
        </w:tc>
      </w:tr>
      <w:tr w:rsidR="00045366" w:rsidRPr="009211D5" w14:paraId="74AF4C7E" w14:textId="77777777" w:rsidTr="009C722E">
        <w:trPr>
          <w:jc w:val="center"/>
        </w:trPr>
        <w:tc>
          <w:tcPr>
            <w:tcW w:w="3924" w:type="dxa"/>
          </w:tcPr>
          <w:p w14:paraId="55EA3411" w14:textId="305588FF" w:rsidR="00045366" w:rsidRPr="009211D5" w:rsidRDefault="00045366" w:rsidP="00045366">
            <w:pPr>
              <w:rPr>
                <w:rFonts w:eastAsia="Times New Roman" w:cstheme="minorHAnsi"/>
                <w:color w:val="212529"/>
              </w:rPr>
            </w:pPr>
            <w:r w:rsidRPr="00726E2C">
              <w:rPr>
                <w:lang w:eastAsia="en-IN"/>
              </w:rPr>
              <w:t>Move Up cell</w:t>
            </w:r>
          </w:p>
        </w:tc>
        <w:tc>
          <w:tcPr>
            <w:tcW w:w="2911" w:type="dxa"/>
          </w:tcPr>
          <w:p w14:paraId="14DC5E40" w14:textId="5C755EA0" w:rsidR="00045366" w:rsidRPr="009211D5" w:rsidRDefault="00045366" w:rsidP="00045366">
            <w:pPr>
              <w:rPr>
                <w:rFonts w:eastAsia="Times New Roman" w:cstheme="minorHAnsi"/>
                <w:color w:val="212529"/>
              </w:rPr>
            </w:pPr>
            <w:r w:rsidRPr="00726E2C">
              <w:rPr>
                <w:lang w:eastAsia="en-IN"/>
              </w:rPr>
              <w:t>Ctrl + Alt + Up Arrow</w:t>
            </w:r>
          </w:p>
        </w:tc>
        <w:tc>
          <w:tcPr>
            <w:tcW w:w="3060" w:type="dxa"/>
          </w:tcPr>
          <w:p w14:paraId="65186A34" w14:textId="1DBBFE9D" w:rsidR="00045366" w:rsidRPr="009211D5" w:rsidRDefault="00045366" w:rsidP="00045366">
            <w:pPr>
              <w:rPr>
                <w:rFonts w:eastAsia="Times New Roman" w:cstheme="minorHAnsi"/>
                <w:color w:val="212529"/>
              </w:rPr>
            </w:pPr>
            <w:r w:rsidRPr="00726E2C">
              <w:rPr>
                <w:lang w:eastAsia="en-IN"/>
              </w:rPr>
              <w:t>Ctrl + Alt + Up Arrow</w:t>
            </w:r>
          </w:p>
        </w:tc>
      </w:tr>
    </w:tbl>
    <w:p w14:paraId="134B9559" w14:textId="77777777" w:rsidR="009211D5" w:rsidRDefault="009211D5" w:rsidP="003839C1"/>
    <w:p w14:paraId="0ADC12F4" w14:textId="663A8320" w:rsidR="00FE415E" w:rsidRDefault="00FE415E">
      <w:pPr>
        <w:rPr>
          <w:rFonts w:eastAsia="Times New Roman"/>
          <w:iCs/>
          <w:color w:val="002060"/>
          <w:sz w:val="32"/>
        </w:rPr>
      </w:pPr>
      <w:r>
        <w:rPr>
          <w:rFonts w:eastAsia="Times New Roman"/>
          <w:iCs/>
          <w:color w:val="002060"/>
          <w:sz w:val="32"/>
        </w:rPr>
        <w:br w:type="page"/>
      </w:r>
    </w:p>
    <w:p w14:paraId="3B76574F" w14:textId="56B24B4F" w:rsidR="006A5AED" w:rsidRDefault="006A5AED" w:rsidP="00274737">
      <w:pPr>
        <w:pStyle w:val="Heading2"/>
        <w:rPr>
          <w:b/>
          <w:szCs w:val="24"/>
        </w:rPr>
      </w:pPr>
      <w:bookmarkStart w:id="67" w:name="_Toc57986877"/>
      <w:r>
        <w:rPr>
          <w:b/>
          <w:szCs w:val="24"/>
        </w:rPr>
        <w:t>TITLE, LANGUAGE AND CONTENT</w:t>
      </w:r>
      <w:bookmarkEnd w:id="67"/>
    </w:p>
    <w:p w14:paraId="19B72E5F" w14:textId="1C85C241" w:rsidR="00CD5182" w:rsidRDefault="00CD5182" w:rsidP="00810276">
      <w:r>
        <w:t xml:space="preserve">Title of a PDF document </w:t>
      </w:r>
      <w:r w:rsidR="003530DF">
        <w:t xml:space="preserve">helps users especially screen reader users understand what information will be available in the document. Often </w:t>
      </w:r>
      <w:r w:rsidR="008665C7">
        <w:t>authors set</w:t>
      </w:r>
      <w:r w:rsidR="00980B33">
        <w:t xml:space="preserve"> the file name as its title which fails to describe the file’s contents to users. </w:t>
      </w:r>
      <w:r w:rsidR="00A02B3D">
        <w:t xml:space="preserve">Organizations have </w:t>
      </w:r>
      <w:r w:rsidR="00030DB8">
        <w:t>file naming</w:t>
      </w:r>
      <w:r w:rsidR="00A02B3D">
        <w:t xml:space="preserve"> conventions that authors are required to follow and by specifying descriptive file title they can adhere to the naming conventions and at the same </w:t>
      </w:r>
      <w:r w:rsidR="00C21CA4">
        <w:t>help users understand the file’s contents easily.</w:t>
      </w:r>
    </w:p>
    <w:p w14:paraId="2395F9ED" w14:textId="78E089B6" w:rsidR="009B3F46" w:rsidRPr="007C7931" w:rsidRDefault="009B3F46" w:rsidP="009B3F46">
      <w:r w:rsidRPr="007C7931">
        <w:t xml:space="preserve">Language of the </w:t>
      </w:r>
      <w:r w:rsidR="004E1B29">
        <w:t xml:space="preserve">PDF file’s </w:t>
      </w:r>
      <w:r w:rsidRPr="007C7931">
        <w:t xml:space="preserve">content must be defined programmatically to ensure that user agents can render the information accurately. User agents, such as assistive technologies (screen readers and braille displayers) rely on </w:t>
      </w:r>
      <w:r w:rsidR="00A16C59">
        <w:t xml:space="preserve">PDF tags and properties </w:t>
      </w:r>
      <w:r w:rsidRPr="007C7931">
        <w:t>to identify the language of a</w:t>
      </w:r>
      <w:r w:rsidR="00A16C59">
        <w:t xml:space="preserve"> document</w:t>
      </w:r>
      <w:r w:rsidRPr="007C7931">
        <w:t xml:space="preserve">. </w:t>
      </w:r>
    </w:p>
    <w:p w14:paraId="79AE5A65" w14:textId="39DB7C81" w:rsidR="00810276" w:rsidRDefault="00810276" w:rsidP="009B3F46">
      <w:r>
        <w:t>Content is king and it is equally important to make it accessible to ensure that people with disabilities can access the content. Different factors play a crucial role when it comes to making content accessible.</w:t>
      </w:r>
      <w:r w:rsidR="006800AC">
        <w:t xml:space="preserve"> </w:t>
      </w:r>
      <w:r w:rsidR="00585461">
        <w:t xml:space="preserve">One of such factors is </w:t>
      </w:r>
      <w:r w:rsidR="00AA34F0">
        <w:t xml:space="preserve">expansion for </w:t>
      </w:r>
      <w:r>
        <w:t xml:space="preserve">abbreviations and acronyms that need to be </w:t>
      </w:r>
      <w:r w:rsidR="006800AC">
        <w:t xml:space="preserve">tagged </w:t>
      </w:r>
      <w:r>
        <w:t xml:space="preserve">correctly so all users can interpret them correctly. </w:t>
      </w:r>
      <w:r w:rsidR="007F0B57">
        <w:t xml:space="preserve">PDF tags </w:t>
      </w:r>
      <w:r>
        <w:t xml:space="preserve">provides authors with different </w:t>
      </w:r>
      <w:r w:rsidR="007F0B57">
        <w:t xml:space="preserve">tags and properties </w:t>
      </w:r>
      <w:r>
        <w:t xml:space="preserve">for displaying </w:t>
      </w:r>
      <w:r w:rsidR="009B3F46">
        <w:t xml:space="preserve">abbreviated </w:t>
      </w:r>
      <w:r>
        <w:t xml:space="preserve">content. </w:t>
      </w:r>
    </w:p>
    <w:p w14:paraId="00C5E1DF" w14:textId="030F1FB0" w:rsidR="00E55749" w:rsidRDefault="00E74D13" w:rsidP="00810276">
      <w:commentRangeStart w:id="68"/>
      <w:commentRangeEnd w:id="68"/>
      <w:r>
        <w:rPr>
          <w:rStyle w:val="CommentReference"/>
        </w:rPr>
        <w:commentReference w:id="68"/>
      </w:r>
      <w:r w:rsidR="00133299" w:rsidRPr="007C7931">
        <w:rPr>
          <w:noProof/>
        </w:rPr>
        <w:drawing>
          <wp:inline distT="0" distB="0" distL="0" distR="0" wp14:anchorId="5081CC87" wp14:editId="1E904869">
            <wp:extent cx="807886" cy="327445"/>
            <wp:effectExtent l="19050" t="19050" r="11430" b="15875"/>
            <wp:docPr id="67" name="Picture 67"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p w14:paraId="1315EA45" w14:textId="77777777" w:rsidR="00254C90" w:rsidRPr="007C7931" w:rsidRDefault="00254C90" w:rsidP="00254C90">
      <w:pPr>
        <w:pStyle w:val="Guide"/>
        <w:spacing w:after="0"/>
      </w:pPr>
      <w:r w:rsidRPr="007C7931">
        <w:t>2.4.2 Page Titled</w:t>
      </w:r>
      <w:r w:rsidRPr="007C7931">
        <w:tab/>
      </w:r>
      <w:r w:rsidRPr="007C7931">
        <w:tab/>
      </w:r>
      <w:r w:rsidRPr="007C7931">
        <w:tab/>
      </w:r>
      <w:r w:rsidRPr="007C7931">
        <w:tab/>
      </w:r>
      <w:r w:rsidRPr="007C7931">
        <w:tab/>
      </w:r>
      <w:r w:rsidRPr="007C7931">
        <w:tab/>
      </w:r>
      <w:r w:rsidRPr="007C7931">
        <w:tab/>
      </w:r>
      <w:r w:rsidRPr="007C7931">
        <w:tab/>
      </w:r>
      <w:r w:rsidRPr="007C7931">
        <w:tab/>
        <w:t>Level A</w:t>
      </w:r>
    </w:p>
    <w:p w14:paraId="4AC927D1" w14:textId="77777777" w:rsidR="00254C90" w:rsidRPr="007C7931" w:rsidRDefault="00257D3F" w:rsidP="00254C90">
      <w:pPr>
        <w:pStyle w:val="Style2"/>
        <w:rPr>
          <w:lang w:val="en-US"/>
        </w:rPr>
      </w:pPr>
      <w:hyperlink r:id="rId78" w:anchor="webpagedef" w:tooltip="definition: Web page" w:history="1">
        <w:r w:rsidR="00254C90" w:rsidRPr="007C7931">
          <w:rPr>
            <w:lang w:val="en-US"/>
          </w:rPr>
          <w:t>Web pages</w:t>
        </w:r>
      </w:hyperlink>
      <w:r w:rsidR="00254C90" w:rsidRPr="007C7931">
        <w:rPr>
          <w:lang w:val="en-US"/>
        </w:rPr>
        <w:t xml:space="preserve"> have titles that describe topic or purpose.</w:t>
      </w:r>
    </w:p>
    <w:p w14:paraId="11D3943A" w14:textId="77777777" w:rsidR="009914FA" w:rsidRPr="007C7931" w:rsidRDefault="009914FA" w:rsidP="009914FA">
      <w:pPr>
        <w:pStyle w:val="Guide"/>
        <w:spacing w:after="0"/>
      </w:pPr>
      <w:r w:rsidRPr="007C7931">
        <w:t>3.1.1 Language of Page</w:t>
      </w:r>
      <w:r w:rsidRPr="007C7931">
        <w:tab/>
      </w:r>
      <w:r w:rsidRPr="007C7931">
        <w:tab/>
      </w:r>
      <w:r w:rsidRPr="007C7931">
        <w:tab/>
      </w:r>
      <w:r w:rsidRPr="007C7931">
        <w:tab/>
      </w:r>
      <w:r w:rsidRPr="007C7931">
        <w:tab/>
      </w:r>
      <w:r w:rsidRPr="007C7931">
        <w:tab/>
      </w:r>
      <w:r w:rsidRPr="007C7931">
        <w:tab/>
      </w:r>
      <w:r w:rsidRPr="007C7931">
        <w:tab/>
        <w:t>Level A</w:t>
      </w:r>
    </w:p>
    <w:p w14:paraId="7CEA2F96" w14:textId="77777777" w:rsidR="009914FA" w:rsidRPr="007C7931" w:rsidRDefault="009914FA" w:rsidP="009914FA">
      <w:pPr>
        <w:pStyle w:val="Style2"/>
        <w:rPr>
          <w:lang w:val="en-US"/>
        </w:rPr>
      </w:pPr>
      <w:r w:rsidRPr="007C7931">
        <w:rPr>
          <w:lang w:val="en-US"/>
        </w:rPr>
        <w:t>The default human language of each Web page can be programmatically determined.</w:t>
      </w:r>
    </w:p>
    <w:p w14:paraId="0BC997C7" w14:textId="1E4F0FA8" w:rsidR="00A21B21" w:rsidRDefault="00F417E5" w:rsidP="00A21B21">
      <w:pPr>
        <w:pStyle w:val="Guide"/>
        <w:spacing w:after="0"/>
      </w:pPr>
      <w:bookmarkStart w:id="69" w:name="_Hlk55379536"/>
      <w:r>
        <w:t>3</w:t>
      </w:r>
      <w:r w:rsidR="00A21B21">
        <w:t>.</w:t>
      </w:r>
      <w:r>
        <w:t>1</w:t>
      </w:r>
      <w:r w:rsidR="00A21B21">
        <w:t>.</w:t>
      </w:r>
      <w:r>
        <w:t>4</w:t>
      </w:r>
      <w:r w:rsidR="00A21B21">
        <w:t xml:space="preserve"> </w:t>
      </w:r>
      <w:r w:rsidR="00295E6A">
        <w:t>Abbreviations</w:t>
      </w:r>
      <w:r w:rsidR="00A21B21">
        <w:tab/>
      </w:r>
      <w:r w:rsidR="00A21B21">
        <w:tab/>
      </w:r>
      <w:r w:rsidR="00A21B21">
        <w:tab/>
      </w:r>
      <w:r w:rsidR="00A21B21">
        <w:tab/>
      </w:r>
      <w:r w:rsidR="00A21B21">
        <w:tab/>
      </w:r>
      <w:r w:rsidR="00A21B21">
        <w:tab/>
      </w:r>
      <w:r w:rsidR="00A21B21">
        <w:tab/>
      </w:r>
      <w:r w:rsidR="00A21B21">
        <w:tab/>
      </w:r>
      <w:r w:rsidR="00FE3BA8">
        <w:tab/>
      </w:r>
      <w:r w:rsidR="00A21B21">
        <w:t>Level A</w:t>
      </w:r>
      <w:r w:rsidR="00FE3BA8">
        <w:t>AA</w:t>
      </w:r>
    </w:p>
    <w:p w14:paraId="4FD05E4C" w14:textId="4D9B6020" w:rsidR="00A21B21" w:rsidRDefault="00FC59C3" w:rsidP="00A21B21">
      <w:pPr>
        <w:pStyle w:val="Style2"/>
      </w:pPr>
      <w:r>
        <w:t>A mechanism for identifying the expanded form or meaning of abbreviations is available.</w:t>
      </w:r>
    </w:p>
    <w:bookmarkEnd w:id="69"/>
    <w:p w14:paraId="4F5A7D14" w14:textId="77777777" w:rsidR="00357AE7" w:rsidRPr="00357AE7" w:rsidRDefault="00357AE7" w:rsidP="00357AE7"/>
    <w:p w14:paraId="46005787" w14:textId="08EB5445" w:rsidR="006A5AED" w:rsidRDefault="006A5AED" w:rsidP="006A5AED">
      <w:pPr>
        <w:pStyle w:val="Heading3"/>
        <w:rPr>
          <w:b/>
        </w:rPr>
      </w:pPr>
      <w:bookmarkStart w:id="70" w:name="_Toc57986878"/>
      <w:r>
        <w:rPr>
          <w:b/>
        </w:rPr>
        <w:t>Descriptive file title</w:t>
      </w:r>
      <w:bookmarkEnd w:id="70"/>
    </w:p>
    <w:p w14:paraId="46F3659C" w14:textId="482C207A" w:rsidR="003E719E" w:rsidRDefault="003E719E" w:rsidP="003E719E">
      <w:pPr>
        <w:rPr>
          <w:szCs w:val="24"/>
        </w:rPr>
      </w:pPr>
      <w:r>
        <w:rPr>
          <w:szCs w:val="24"/>
        </w:rPr>
        <w:t xml:space="preserve">Document title is the first piece of information that a screen reader reads when a PDF file is opened. </w:t>
      </w:r>
      <w:r w:rsidR="00624798">
        <w:rPr>
          <w:szCs w:val="24"/>
        </w:rPr>
        <w:t>Based on</w:t>
      </w:r>
      <w:r>
        <w:rPr>
          <w:szCs w:val="24"/>
        </w:rPr>
        <w:t xml:space="preserve"> the title, users can understand the file’s content, as well as the file’s purpose. An appropriate document title is found </w:t>
      </w:r>
      <w:proofErr w:type="gramStart"/>
      <w:r>
        <w:rPr>
          <w:szCs w:val="24"/>
        </w:rPr>
        <w:t>very helpful</w:t>
      </w:r>
      <w:proofErr w:type="gramEnd"/>
      <w:r>
        <w:rPr>
          <w:szCs w:val="24"/>
        </w:rPr>
        <w:t xml:space="preserve"> by users with visual impairments who use a screen reader or screen magnifier, as it helps them</w:t>
      </w:r>
      <w:r w:rsidR="00A35D92">
        <w:rPr>
          <w:szCs w:val="24"/>
        </w:rPr>
        <w:t xml:space="preserve"> </w:t>
      </w:r>
      <w:r>
        <w:rPr>
          <w:szCs w:val="24"/>
        </w:rPr>
        <w:t xml:space="preserve">understand the </w:t>
      </w:r>
      <w:r w:rsidR="00A35D92">
        <w:rPr>
          <w:szCs w:val="24"/>
        </w:rPr>
        <w:t>file’s contents</w:t>
      </w:r>
      <w:r>
        <w:rPr>
          <w:szCs w:val="24"/>
        </w:rPr>
        <w:t>. If a PDF file lacks</w:t>
      </w:r>
      <w:r w:rsidR="00A35D92">
        <w:rPr>
          <w:szCs w:val="24"/>
        </w:rPr>
        <w:t xml:space="preserve"> a </w:t>
      </w:r>
      <w:r>
        <w:rPr>
          <w:szCs w:val="24"/>
        </w:rPr>
        <w:t xml:space="preserve">title or includes filename as its title, it becomes difficult for screen reader users to interpret the file’s contents. </w:t>
      </w:r>
    </w:p>
    <w:p w14:paraId="534068BA" w14:textId="77777777" w:rsidR="00CD72F4" w:rsidRDefault="00CD72F4" w:rsidP="00F063FC"/>
    <w:p w14:paraId="7AA5D473" w14:textId="433E9755" w:rsidR="00F063FC" w:rsidRPr="00F063FC" w:rsidRDefault="00624798" w:rsidP="00F063FC">
      <w:r w:rsidRPr="007C7931">
        <w:rPr>
          <w:noProof/>
        </w:rPr>
        <w:drawing>
          <wp:inline distT="0" distB="0" distL="0" distR="0" wp14:anchorId="35B5CDE8" wp14:editId="6C2377A4">
            <wp:extent cx="807886" cy="327445"/>
            <wp:effectExtent l="19050" t="19050" r="11430" b="15875"/>
            <wp:docPr id="74" name="Picture 7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076F8" w14:paraId="451B6935"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623D60C2" w14:textId="7777777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67B5D0E2" w14:textId="77777777" w:rsidR="00A076F8" w:rsidRDefault="00A076F8" w:rsidP="0021751A">
            <w:pPr>
              <w:pStyle w:val="Level"/>
              <w:ind w:left="15"/>
            </w:pPr>
            <w:r>
              <w:t>WCAG Conformance Level</w:t>
            </w:r>
          </w:p>
        </w:tc>
      </w:tr>
      <w:tr w:rsidR="00A076F8" w14:paraId="4FE80556"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47A000CD" w14:textId="078B5CB3" w:rsidR="00A076F8" w:rsidRDefault="002E1ED6" w:rsidP="0021751A">
            <w:pPr>
              <w:pStyle w:val="Strong1"/>
            </w:pPr>
            <w:r w:rsidRPr="007C7931">
              <w:t>2.4.2</w:t>
            </w:r>
            <w:r>
              <w:t xml:space="preserve"> Page Titled</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604B9D8D" w14:textId="7E9710B8" w:rsidR="00A076F8" w:rsidRDefault="00D64CE4" w:rsidP="0021751A">
            <w:pPr>
              <w:pStyle w:val="Strong1"/>
            </w:pPr>
            <w:r>
              <w:t>A</w:t>
            </w:r>
          </w:p>
        </w:tc>
      </w:tr>
    </w:tbl>
    <w:p w14:paraId="1321894A" w14:textId="77777777" w:rsidR="00A076F8" w:rsidRDefault="00A076F8" w:rsidP="00A076F8">
      <w:pPr>
        <w:pStyle w:val="Heading4"/>
      </w:pPr>
      <w:r w:rsidRPr="005E549F">
        <w:t>How to implement</w:t>
      </w:r>
      <w:r>
        <w:t>?</w:t>
      </w:r>
    </w:p>
    <w:p w14:paraId="1B1DD73A" w14:textId="32879D3C" w:rsidR="0064248B" w:rsidRDefault="0064248B" w:rsidP="0064248B">
      <w:r>
        <w:t>This section lists the techniques for adding descriptive file title for a PDF document.</w:t>
      </w:r>
    </w:p>
    <w:p w14:paraId="09B2D56B" w14:textId="77777777" w:rsidR="001F4B31" w:rsidRDefault="00970E98" w:rsidP="00276102">
      <w:pPr>
        <w:pStyle w:val="ListParagraph"/>
        <w:numPr>
          <w:ilvl w:val="0"/>
          <w:numId w:val="20"/>
        </w:numPr>
      </w:pPr>
      <w:r>
        <w:t xml:space="preserve">Specify descriptive title for the file </w:t>
      </w:r>
      <w:r w:rsidR="001F4B31">
        <w:t>by:</w:t>
      </w:r>
    </w:p>
    <w:p w14:paraId="26A6EA25" w14:textId="77777777" w:rsidR="00626181" w:rsidRDefault="001F4B31" w:rsidP="00276102">
      <w:pPr>
        <w:pStyle w:val="ListParagraph"/>
        <w:numPr>
          <w:ilvl w:val="1"/>
          <w:numId w:val="20"/>
        </w:numPr>
      </w:pPr>
      <w:r>
        <w:t>Click on File&gt;Document Properties&gt;</w:t>
      </w:r>
      <w:r w:rsidR="00626181">
        <w:t>Description Tab&gt;Title:</w:t>
      </w:r>
    </w:p>
    <w:p w14:paraId="3C852C60" w14:textId="3E7EB950" w:rsidR="00626181" w:rsidRDefault="00F01326" w:rsidP="00276102">
      <w:pPr>
        <w:pStyle w:val="ListParagraph"/>
        <w:numPr>
          <w:ilvl w:val="1"/>
          <w:numId w:val="20"/>
        </w:numPr>
      </w:pPr>
      <w:r>
        <w:t xml:space="preserve">Specify </w:t>
      </w:r>
      <w:r w:rsidR="00626181">
        <w:t>descriptive title that is indicative of the file’s contents.</w:t>
      </w:r>
    </w:p>
    <w:p w14:paraId="1D8CE876" w14:textId="01583B58" w:rsidR="0064248B" w:rsidRDefault="001F4B31" w:rsidP="00276102">
      <w:pPr>
        <w:pStyle w:val="ListParagraph"/>
        <w:numPr>
          <w:ilvl w:val="0"/>
          <w:numId w:val="20"/>
        </w:numPr>
      </w:pPr>
      <w:r>
        <w:t xml:space="preserve"> </w:t>
      </w:r>
      <w:r w:rsidR="00330DE7">
        <w:t>S</w:t>
      </w:r>
      <w:r w:rsidR="00EE222D">
        <w:t>elect “Document Title” from “</w:t>
      </w:r>
      <w:r w:rsidR="00615D26">
        <w:t>Windows Option</w:t>
      </w:r>
      <w:r w:rsidR="00EE222D">
        <w:t xml:space="preserve">-Show” available below </w:t>
      </w:r>
      <w:r w:rsidR="00615D26">
        <w:t>“Initial View”.</w:t>
      </w:r>
    </w:p>
    <w:p w14:paraId="755EA1E1" w14:textId="77777777" w:rsidR="001706F3" w:rsidRDefault="00C2304B" w:rsidP="00C2304B">
      <w:pPr>
        <w:pStyle w:val="tips"/>
      </w:pPr>
      <w:r w:rsidRPr="007C7931">
        <w:rPr>
          <w:rFonts w:ascii="Wingdings" w:eastAsia="Wingdings" w:hAnsi="Wingdings" w:cs="Wingdings"/>
          <w:sz w:val="40"/>
          <w:szCs w:val="40"/>
        </w:rPr>
        <w:t></w:t>
      </w:r>
      <w:r w:rsidR="006B517E">
        <w:t xml:space="preserve">Tip: </w:t>
      </w:r>
    </w:p>
    <w:p w14:paraId="673F9335" w14:textId="23971072" w:rsidR="006B517E" w:rsidRDefault="006B517E" w:rsidP="00C2304B">
      <w:pPr>
        <w:pStyle w:val="tips"/>
      </w:pPr>
      <w:r>
        <w:t>Specify &lt;H1&gt; text as title of the file.</w:t>
      </w:r>
    </w:p>
    <w:p w14:paraId="592A3811" w14:textId="77777777" w:rsidR="0064248B" w:rsidRDefault="0064248B" w:rsidP="0064248B"/>
    <w:p w14:paraId="39A2A5BD" w14:textId="77777777" w:rsidR="006A5AED" w:rsidRDefault="006A5AED" w:rsidP="006A5AED">
      <w:pPr>
        <w:pStyle w:val="Heading4"/>
      </w:pPr>
      <w:r>
        <w:t>Practices to Apply &amp; Avoid</w:t>
      </w:r>
    </w:p>
    <w:p w14:paraId="303B06C7" w14:textId="085206BF" w:rsidR="00664338" w:rsidRDefault="00D73C20" w:rsidP="00D73C20">
      <w:pPr>
        <w:pStyle w:val="Dont"/>
      </w:pPr>
      <w:r>
        <w:t xml:space="preserve">Avoid </w:t>
      </w:r>
      <w:r w:rsidR="008665C7">
        <w:t>using an</w:t>
      </w:r>
      <w:r w:rsidR="0076776B">
        <w:t xml:space="preserve"> empty or inaccurate file title</w:t>
      </w:r>
      <w:r w:rsidR="004108D2">
        <w:t>.</w:t>
      </w:r>
    </w:p>
    <w:p w14:paraId="3E1537C2" w14:textId="4B99D064" w:rsidR="004108D2" w:rsidRDefault="0076776B" w:rsidP="00D73C20">
      <w:r>
        <w:t xml:space="preserve">For example, in the 2020-LTIP-target-disclosure-FINAL.pdf, the </w:t>
      </w:r>
      <w:r w:rsidR="00A3040E">
        <w:t>file title is empty.</w:t>
      </w:r>
    </w:p>
    <w:p w14:paraId="7ABF53FA" w14:textId="29AC4AD2" w:rsidR="00D73C20" w:rsidRDefault="00D73C20" w:rsidP="00A3040E">
      <w:pPr>
        <w:jc w:val="center"/>
      </w:pPr>
      <w:r>
        <w:rPr>
          <w:noProof/>
        </w:rPr>
        <w:drawing>
          <wp:inline distT="0" distB="0" distL="0" distR="0" wp14:anchorId="51BF1389" wp14:editId="49AE29B1">
            <wp:extent cx="3988450" cy="3288767"/>
            <wp:effectExtent l="19050" t="19050" r="12065" b="26035"/>
            <wp:docPr id="75" name="Picture 75" descr="PDF with empty fil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PDF with empty file title."/>
                    <pic:cNvPicPr/>
                  </pic:nvPicPr>
                  <pic:blipFill>
                    <a:blip r:embed="rId79"/>
                    <a:stretch>
                      <a:fillRect/>
                    </a:stretch>
                  </pic:blipFill>
                  <pic:spPr>
                    <a:xfrm>
                      <a:off x="0" y="0"/>
                      <a:ext cx="3990483" cy="3290443"/>
                    </a:xfrm>
                    <a:prstGeom prst="rect">
                      <a:avLst/>
                    </a:prstGeom>
                    <a:ln>
                      <a:solidFill>
                        <a:schemeClr val="tx1"/>
                      </a:solidFill>
                    </a:ln>
                  </pic:spPr>
                </pic:pic>
              </a:graphicData>
            </a:graphic>
          </wp:inline>
        </w:drawing>
      </w:r>
    </w:p>
    <w:p w14:paraId="23F81087" w14:textId="6385209D" w:rsidR="00944239" w:rsidRDefault="00944239" w:rsidP="00944239">
      <w:pPr>
        <w:pStyle w:val="Do"/>
      </w:pPr>
      <w:r>
        <w:t xml:space="preserve">Ensure </w:t>
      </w:r>
      <w:r w:rsidR="008D5927">
        <w:t xml:space="preserve">that </w:t>
      </w:r>
      <w:r>
        <w:t xml:space="preserve">the </w:t>
      </w:r>
      <w:r w:rsidR="00A43A9B">
        <w:t xml:space="preserve">file title </w:t>
      </w:r>
      <w:r w:rsidR="00D9327D">
        <w:t>appropriate</w:t>
      </w:r>
      <w:r w:rsidR="008D5927">
        <w:t xml:space="preserve">ly describe </w:t>
      </w:r>
      <w:r w:rsidR="008665C7">
        <w:t>the file’s</w:t>
      </w:r>
      <w:r w:rsidR="008D5927">
        <w:t xml:space="preserve"> </w:t>
      </w:r>
      <w:r w:rsidR="00D9327D">
        <w:t>content</w:t>
      </w:r>
      <w:r w:rsidR="008D5927">
        <w:t>s</w:t>
      </w:r>
      <w:r w:rsidR="00D9327D">
        <w:t xml:space="preserve">. </w:t>
      </w:r>
    </w:p>
    <w:p w14:paraId="0FB79183" w14:textId="36DC80DA" w:rsidR="00E0548C" w:rsidRDefault="00365BC9" w:rsidP="00E0548C">
      <w:r>
        <w:br/>
      </w:r>
      <w:r w:rsidR="00E0548C">
        <w:t xml:space="preserve">For example, in the </w:t>
      </w:r>
      <w:r w:rsidRPr="00D43D89">
        <w:t>2020-</w:t>
      </w:r>
      <w:r>
        <w:t>Roles-and-responsibilities-of-the-chair</w:t>
      </w:r>
      <w:r w:rsidR="00E0548C">
        <w:t xml:space="preserve">.pdf, the file </w:t>
      </w:r>
      <w:r>
        <w:t xml:space="preserve">has an accurate </w:t>
      </w:r>
      <w:r w:rsidR="009F208F">
        <w:t xml:space="preserve">title </w:t>
      </w:r>
      <w:r>
        <w:t>“Role of Chair”</w:t>
      </w:r>
      <w:r w:rsidR="00E0548C">
        <w:t>.</w:t>
      </w:r>
    </w:p>
    <w:p w14:paraId="292C185A" w14:textId="3BEDAB3E" w:rsidR="00D9327D" w:rsidRDefault="00170B53" w:rsidP="00170B53">
      <w:pPr>
        <w:jc w:val="center"/>
      </w:pPr>
      <w:r>
        <w:rPr>
          <w:noProof/>
        </w:rPr>
        <w:drawing>
          <wp:inline distT="0" distB="0" distL="0" distR="0" wp14:anchorId="27CF2B2A" wp14:editId="7DD9B27C">
            <wp:extent cx="3441665" cy="2847095"/>
            <wp:effectExtent l="19050" t="19050" r="26035" b="10795"/>
            <wp:docPr id="76" name="Picture 76" descr="PDF with accurate file title &quot;Role of Cha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PDF with accurate file title &quot;Role of Chair&quot;."/>
                    <pic:cNvPicPr/>
                  </pic:nvPicPr>
                  <pic:blipFill>
                    <a:blip r:embed="rId80"/>
                    <a:stretch>
                      <a:fillRect/>
                    </a:stretch>
                  </pic:blipFill>
                  <pic:spPr>
                    <a:xfrm>
                      <a:off x="0" y="0"/>
                      <a:ext cx="3446267" cy="2850902"/>
                    </a:xfrm>
                    <a:prstGeom prst="rect">
                      <a:avLst/>
                    </a:prstGeom>
                    <a:ln>
                      <a:solidFill>
                        <a:schemeClr val="tx1"/>
                      </a:solidFill>
                    </a:ln>
                  </pic:spPr>
                </pic:pic>
              </a:graphicData>
            </a:graphic>
          </wp:inline>
        </w:drawing>
      </w:r>
    </w:p>
    <w:p w14:paraId="653FBE11" w14:textId="55775D1B" w:rsidR="006A5AED" w:rsidRDefault="006A5AED" w:rsidP="006A5AED">
      <w:pPr>
        <w:pStyle w:val="Heading4"/>
      </w:pPr>
      <w:r>
        <w:t>How to test for Accessibility?</w:t>
      </w:r>
    </w:p>
    <w:p w14:paraId="5EF26683" w14:textId="30EDD1DD" w:rsidR="006A5AED" w:rsidRDefault="00553755" w:rsidP="009B425A">
      <w:r>
        <w:t>To test if descriptive title is specified for a PDF file, perform the following steps:</w:t>
      </w:r>
    </w:p>
    <w:p w14:paraId="366D7E68" w14:textId="134A24A3" w:rsidR="00553755" w:rsidRDefault="00886476" w:rsidP="00276102">
      <w:pPr>
        <w:pStyle w:val="ListParagraph"/>
        <w:numPr>
          <w:ilvl w:val="0"/>
          <w:numId w:val="61"/>
        </w:numPr>
      </w:pPr>
      <w:r>
        <w:t>Open the PDF file that needs to be tested using Acrobat Professional.</w:t>
      </w:r>
    </w:p>
    <w:p w14:paraId="3C4A4CA4" w14:textId="3B3AB2C8" w:rsidR="00886476" w:rsidRDefault="00886476" w:rsidP="00276102">
      <w:pPr>
        <w:pStyle w:val="ListParagraph"/>
        <w:numPr>
          <w:ilvl w:val="0"/>
          <w:numId w:val="61"/>
        </w:numPr>
      </w:pPr>
      <w:r>
        <w:t xml:space="preserve">Click on Document </w:t>
      </w:r>
      <w:r w:rsidR="00D523F2">
        <w:t>Properties &gt; Description Tab &gt; Title.</w:t>
      </w:r>
    </w:p>
    <w:p w14:paraId="7931A79E" w14:textId="24751377" w:rsidR="00D523F2" w:rsidRDefault="00D523F2" w:rsidP="00276102">
      <w:pPr>
        <w:pStyle w:val="ListParagraph"/>
        <w:numPr>
          <w:ilvl w:val="0"/>
          <w:numId w:val="61"/>
        </w:numPr>
      </w:pPr>
      <w:r>
        <w:t xml:space="preserve">Check if descriptive title is specified in the “Title” field and </w:t>
      </w:r>
      <w:r w:rsidR="00A339D2">
        <w:t>“Document Title” is selected from the Initial View &gt; Windows Option – Show.</w:t>
      </w:r>
    </w:p>
    <w:p w14:paraId="3E616AE0" w14:textId="4984F852" w:rsidR="00A339D2" w:rsidRDefault="00C63708" w:rsidP="00276102">
      <w:pPr>
        <w:pStyle w:val="ListParagraph"/>
        <w:numPr>
          <w:ilvl w:val="0"/>
          <w:numId w:val="61"/>
        </w:numPr>
      </w:pPr>
      <w:r>
        <w:t>If any of the condition in step 3 fails than it is an accessibility violation as per WCAG 2.1 success criteria 2.4.2 at Level A.</w:t>
      </w:r>
    </w:p>
    <w:p w14:paraId="65A2E0E3" w14:textId="1B1FB024" w:rsidR="006A5AED" w:rsidRDefault="006A5AED" w:rsidP="006A5AED">
      <w:pPr>
        <w:pStyle w:val="Heading3"/>
        <w:rPr>
          <w:b/>
        </w:rPr>
      </w:pPr>
      <w:bookmarkStart w:id="71" w:name="_Toc57986879"/>
      <w:r>
        <w:rPr>
          <w:b/>
        </w:rPr>
        <w:t>Primary Language</w:t>
      </w:r>
      <w:bookmarkEnd w:id="71"/>
    </w:p>
    <w:p w14:paraId="21BF99A1" w14:textId="3E9C623B" w:rsidR="00EA120B" w:rsidRDefault="00F42D76" w:rsidP="00EA120B">
      <w:r>
        <w:t xml:space="preserve">The document’s language must </w:t>
      </w:r>
      <w:r w:rsidR="00EA120B">
        <w:t>be set programmatically to ensure that assistive technologies, such as screen readers and Braille displays</w:t>
      </w:r>
      <w:r>
        <w:t>,</w:t>
      </w:r>
      <w:r w:rsidR="00EA120B">
        <w:t xml:space="preserve"> can render the information in the language intended by the author. Screen readers include support for different languages and provide an option to either change the language manually or configure it to switch automatically. </w:t>
      </w:r>
    </w:p>
    <w:p w14:paraId="29B50CFA" w14:textId="77777777" w:rsidR="00EA120B" w:rsidRPr="00EA120B" w:rsidRDefault="00EA120B" w:rsidP="00EA120B"/>
    <w:p w14:paraId="37E32FC4" w14:textId="4ECDAA2D" w:rsidR="00E80C74" w:rsidRPr="00E80C74" w:rsidRDefault="00624798" w:rsidP="00E80C74">
      <w:r w:rsidRPr="007C7931">
        <w:rPr>
          <w:noProof/>
        </w:rPr>
        <w:drawing>
          <wp:inline distT="0" distB="0" distL="0" distR="0" wp14:anchorId="6A7F0A06" wp14:editId="43066E31">
            <wp:extent cx="807886" cy="327445"/>
            <wp:effectExtent l="19050" t="19050" r="11430" b="15875"/>
            <wp:docPr id="104" name="Picture 10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076F8" w14:paraId="52910E81"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6A1E150C" w14:textId="7777777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1F1A6493" w14:textId="77777777" w:rsidR="00A076F8" w:rsidRDefault="00A076F8" w:rsidP="0021751A">
            <w:pPr>
              <w:pStyle w:val="Level"/>
              <w:ind w:left="15"/>
            </w:pPr>
            <w:r>
              <w:t>WCAG Conformance Level</w:t>
            </w:r>
          </w:p>
        </w:tc>
      </w:tr>
      <w:tr w:rsidR="00A076F8" w14:paraId="0597BCFC"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21E6400F" w14:textId="35C30FDA" w:rsidR="00A076F8" w:rsidRDefault="00D47289" w:rsidP="0021751A">
            <w:pPr>
              <w:pStyle w:val="Strong1"/>
            </w:pPr>
            <w:r>
              <w:t>3.1.1 Language of Page</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19344715" w14:textId="65BDCB28" w:rsidR="00A076F8" w:rsidRDefault="00E80C74" w:rsidP="0021751A">
            <w:pPr>
              <w:pStyle w:val="Strong1"/>
            </w:pPr>
            <w:r>
              <w:t>A</w:t>
            </w:r>
          </w:p>
        </w:tc>
      </w:tr>
    </w:tbl>
    <w:p w14:paraId="3F2E1966" w14:textId="77777777" w:rsidR="009C0D2E" w:rsidRDefault="009C0D2E" w:rsidP="003839C1"/>
    <w:p w14:paraId="2939C68C" w14:textId="2A23EC54" w:rsidR="00A076F8" w:rsidRDefault="00A076F8" w:rsidP="00A076F8">
      <w:pPr>
        <w:pStyle w:val="Heading4"/>
      </w:pPr>
      <w:r w:rsidRPr="005E549F">
        <w:t>How to implement</w:t>
      </w:r>
      <w:r>
        <w:t>?</w:t>
      </w:r>
    </w:p>
    <w:p w14:paraId="01A6D396" w14:textId="76B9038E" w:rsidR="00266072" w:rsidRDefault="00CB427B" w:rsidP="00C61DDE">
      <w:r>
        <w:t>This section lists the techniques for defining primary language of a PDF document.</w:t>
      </w:r>
    </w:p>
    <w:p w14:paraId="1962647F" w14:textId="364F2294" w:rsidR="00CB427B" w:rsidRDefault="00CB427B" w:rsidP="00276102">
      <w:pPr>
        <w:pStyle w:val="ListParagraph"/>
        <w:numPr>
          <w:ilvl w:val="0"/>
          <w:numId w:val="20"/>
        </w:numPr>
      </w:pPr>
      <w:r>
        <w:t>Define primary language by:</w:t>
      </w:r>
    </w:p>
    <w:p w14:paraId="14325660" w14:textId="0B55491E" w:rsidR="00CB427B" w:rsidRDefault="00CB427B" w:rsidP="00276102">
      <w:pPr>
        <w:pStyle w:val="ListParagraph"/>
        <w:numPr>
          <w:ilvl w:val="1"/>
          <w:numId w:val="20"/>
        </w:numPr>
      </w:pPr>
      <w:r>
        <w:t>Click on File&gt;Document Properties&gt;Advance Tab&gt;Reading Option&gt;Language</w:t>
      </w:r>
      <w:r w:rsidR="00755FB2">
        <w:t>.</w:t>
      </w:r>
    </w:p>
    <w:p w14:paraId="51375455" w14:textId="6CC2B0D6" w:rsidR="00755FB2" w:rsidRDefault="00755FB2" w:rsidP="00276102">
      <w:pPr>
        <w:pStyle w:val="ListParagraph"/>
        <w:numPr>
          <w:ilvl w:val="1"/>
          <w:numId w:val="20"/>
        </w:numPr>
      </w:pPr>
      <w:r>
        <w:t>Select required language from the drop-down or type the language code if not available in the list.</w:t>
      </w:r>
    </w:p>
    <w:p w14:paraId="24D8C947" w14:textId="77777777" w:rsidR="00C61DDE" w:rsidRDefault="00C61DDE" w:rsidP="00C61DDE"/>
    <w:p w14:paraId="6D173A47" w14:textId="77777777" w:rsidR="006A5AED" w:rsidRDefault="006A5AED" w:rsidP="006A5AED">
      <w:pPr>
        <w:pStyle w:val="Heading4"/>
      </w:pPr>
      <w:r>
        <w:t>Practices to Apply &amp; Avoid</w:t>
      </w:r>
    </w:p>
    <w:p w14:paraId="64943A70" w14:textId="6CF0F2D3" w:rsidR="00C2426C" w:rsidRDefault="002F5F1B" w:rsidP="00C2426C">
      <w:pPr>
        <w:pStyle w:val="Do"/>
        <w:rPr>
          <w:szCs w:val="20"/>
        </w:rPr>
      </w:pPr>
      <w:r>
        <w:rPr>
          <w:szCs w:val="20"/>
        </w:rPr>
        <w:t>D</w:t>
      </w:r>
      <w:r w:rsidR="004525F3">
        <w:rPr>
          <w:szCs w:val="20"/>
        </w:rPr>
        <w:t>efine</w:t>
      </w:r>
      <w:r w:rsidR="00496ABB" w:rsidRPr="00496ABB">
        <w:rPr>
          <w:szCs w:val="20"/>
        </w:rPr>
        <w:t xml:space="preserve"> the primary language of the document. </w:t>
      </w:r>
    </w:p>
    <w:p w14:paraId="233BA088" w14:textId="77777777" w:rsidR="00496ABB" w:rsidRDefault="00496ABB" w:rsidP="00496ABB">
      <w:pPr>
        <w:pStyle w:val="Do"/>
        <w:numPr>
          <w:ilvl w:val="0"/>
          <w:numId w:val="0"/>
        </w:numPr>
        <w:ind w:left="360" w:hanging="360"/>
        <w:rPr>
          <w:szCs w:val="20"/>
        </w:rPr>
      </w:pPr>
    </w:p>
    <w:p w14:paraId="708B57B5" w14:textId="3770560A" w:rsidR="00496ABB" w:rsidRPr="00496ABB" w:rsidRDefault="00496ABB" w:rsidP="00496ABB">
      <w:pPr>
        <w:rPr>
          <w:sz w:val="20"/>
          <w:szCs w:val="18"/>
        </w:rPr>
      </w:pPr>
      <w:r w:rsidRPr="00496ABB">
        <w:t xml:space="preserve">For example, in the 2020-Roles-and-responsibilities-of-the-chair.pdf, the file </w:t>
      </w:r>
      <w:r w:rsidR="00386866">
        <w:t xml:space="preserve">has appropriate primary language “EN-GB” </w:t>
      </w:r>
      <w:r w:rsidR="00B85859">
        <w:t>defined</w:t>
      </w:r>
      <w:r w:rsidR="00386866">
        <w:t xml:space="preserve">. </w:t>
      </w:r>
    </w:p>
    <w:p w14:paraId="2D057378" w14:textId="606802E8" w:rsidR="00BC34BC" w:rsidRDefault="00C2426C" w:rsidP="00386866">
      <w:pPr>
        <w:jc w:val="center"/>
      </w:pPr>
      <w:r>
        <w:rPr>
          <w:noProof/>
        </w:rPr>
        <w:drawing>
          <wp:inline distT="0" distB="0" distL="0" distR="0" wp14:anchorId="1144672F" wp14:editId="51804776">
            <wp:extent cx="3116036" cy="2564072"/>
            <wp:effectExtent l="19050" t="19050" r="27305" b="27305"/>
            <wp:docPr id="79" name="Picture 79" descr="PDF with correctly defined primary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PDF with correctly defined primary language."/>
                    <pic:cNvPicPr/>
                  </pic:nvPicPr>
                  <pic:blipFill>
                    <a:blip r:embed="rId81"/>
                    <a:stretch>
                      <a:fillRect/>
                    </a:stretch>
                  </pic:blipFill>
                  <pic:spPr>
                    <a:xfrm>
                      <a:off x="0" y="0"/>
                      <a:ext cx="3124282" cy="2570858"/>
                    </a:xfrm>
                    <a:prstGeom prst="rect">
                      <a:avLst/>
                    </a:prstGeom>
                    <a:ln>
                      <a:solidFill>
                        <a:schemeClr val="tx1"/>
                      </a:solidFill>
                    </a:ln>
                  </pic:spPr>
                </pic:pic>
              </a:graphicData>
            </a:graphic>
          </wp:inline>
        </w:drawing>
      </w:r>
    </w:p>
    <w:p w14:paraId="13A2349A" w14:textId="72701715" w:rsidR="00386866" w:rsidRDefault="00CD3FEA" w:rsidP="00386866">
      <w:pPr>
        <w:pStyle w:val="Dont"/>
      </w:pPr>
      <w:r>
        <w:t>Ensure that</w:t>
      </w:r>
      <w:r w:rsidR="000E37E0" w:rsidRPr="00D22243">
        <w:t xml:space="preserve"> incorrect primary language </w:t>
      </w:r>
      <w:r>
        <w:t xml:space="preserve">is not defined </w:t>
      </w:r>
      <w:r w:rsidR="000E37E0">
        <w:t>for the file</w:t>
      </w:r>
      <w:r>
        <w:t>.</w:t>
      </w:r>
    </w:p>
    <w:p w14:paraId="47DC4267" w14:textId="3EAA2844" w:rsidR="00F421F2" w:rsidRPr="00496ABB" w:rsidRDefault="00F421F2" w:rsidP="00F421F2">
      <w:pPr>
        <w:rPr>
          <w:sz w:val="20"/>
          <w:szCs w:val="18"/>
        </w:rPr>
      </w:pPr>
      <w:r w:rsidRPr="00496ABB">
        <w:t xml:space="preserve">For example, in the 2020-Roles-and-responsibilities-of-the-chair.pdf, the file </w:t>
      </w:r>
      <w:r>
        <w:t xml:space="preserve">has </w:t>
      </w:r>
      <w:r w:rsidR="00903637">
        <w:t xml:space="preserve">an </w:t>
      </w:r>
      <w:r w:rsidR="008665C7">
        <w:t>incorrect primary</w:t>
      </w:r>
      <w:r>
        <w:t xml:space="preserve"> language “</w:t>
      </w:r>
      <w:r w:rsidR="00903637">
        <w:t>French</w:t>
      </w:r>
      <w:r>
        <w:t xml:space="preserve">” </w:t>
      </w:r>
      <w:r w:rsidR="00796613">
        <w:t>defined</w:t>
      </w:r>
      <w:r>
        <w:t xml:space="preserve">. </w:t>
      </w:r>
    </w:p>
    <w:p w14:paraId="5C08B9C4" w14:textId="3C9B852F" w:rsidR="00386866" w:rsidRDefault="000F177E" w:rsidP="00F421F2">
      <w:pPr>
        <w:jc w:val="center"/>
      </w:pPr>
      <w:r>
        <w:rPr>
          <w:noProof/>
        </w:rPr>
        <w:drawing>
          <wp:inline distT="0" distB="0" distL="0" distR="0" wp14:anchorId="35512CFF" wp14:editId="2DF5FEC6">
            <wp:extent cx="3599572" cy="2977723"/>
            <wp:effectExtent l="19050" t="19050" r="20320" b="13335"/>
            <wp:docPr id="80" name="Picture 80" descr="PDF with incorrect primary language def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DF with incorrect primary language defined. "/>
                    <pic:cNvPicPr/>
                  </pic:nvPicPr>
                  <pic:blipFill>
                    <a:blip r:embed="rId82"/>
                    <a:stretch>
                      <a:fillRect/>
                    </a:stretch>
                  </pic:blipFill>
                  <pic:spPr>
                    <a:xfrm>
                      <a:off x="0" y="0"/>
                      <a:ext cx="3603378" cy="2980872"/>
                    </a:xfrm>
                    <a:prstGeom prst="rect">
                      <a:avLst/>
                    </a:prstGeom>
                    <a:ln>
                      <a:solidFill>
                        <a:schemeClr val="tx1"/>
                      </a:solidFill>
                    </a:ln>
                  </pic:spPr>
                </pic:pic>
              </a:graphicData>
            </a:graphic>
          </wp:inline>
        </w:drawing>
      </w:r>
    </w:p>
    <w:p w14:paraId="72AA92F2" w14:textId="07EB44C5" w:rsidR="00903637" w:rsidRDefault="00AA25B9" w:rsidP="00903637">
      <w:pPr>
        <w:pStyle w:val="Dont"/>
      </w:pPr>
      <w:r>
        <w:t>Ensure that primary language is defined for every file</w:t>
      </w:r>
      <w:r w:rsidR="00810C0D">
        <w:t xml:space="preserve">. </w:t>
      </w:r>
    </w:p>
    <w:p w14:paraId="71B247B6" w14:textId="71699774" w:rsidR="00C54394" w:rsidRPr="00496ABB" w:rsidRDefault="00C54394" w:rsidP="00C54394">
      <w:pPr>
        <w:rPr>
          <w:sz w:val="20"/>
          <w:szCs w:val="18"/>
        </w:rPr>
      </w:pPr>
      <w:r w:rsidRPr="00496ABB">
        <w:t>For example, in the 2020-</w:t>
      </w:r>
      <w:r>
        <w:t>Chief</w:t>
      </w:r>
      <w:r w:rsidR="00FC75CE">
        <w:t>-Executives-strategic-overview</w:t>
      </w:r>
      <w:r w:rsidRPr="00496ABB">
        <w:t xml:space="preserve">.pdf, </w:t>
      </w:r>
      <w:r>
        <w:t>primary language</w:t>
      </w:r>
      <w:r w:rsidR="000C7298">
        <w:t xml:space="preserve"> is missing for the file</w:t>
      </w:r>
      <w:r>
        <w:t xml:space="preserve">. </w:t>
      </w:r>
    </w:p>
    <w:p w14:paraId="4E285345" w14:textId="77777777" w:rsidR="00C54394" w:rsidRDefault="00C54394" w:rsidP="00C54394">
      <w:pPr>
        <w:pStyle w:val="Dont"/>
        <w:numPr>
          <w:ilvl w:val="0"/>
          <w:numId w:val="0"/>
        </w:numPr>
        <w:ind w:left="360"/>
      </w:pPr>
    </w:p>
    <w:p w14:paraId="2AE37274" w14:textId="77777777" w:rsidR="00903637" w:rsidRDefault="00903637" w:rsidP="00F421F2">
      <w:pPr>
        <w:jc w:val="center"/>
      </w:pPr>
    </w:p>
    <w:p w14:paraId="6D60B5DC" w14:textId="273975CD" w:rsidR="00CF07E4" w:rsidRDefault="00CF07E4" w:rsidP="00F421F2">
      <w:pPr>
        <w:jc w:val="center"/>
      </w:pPr>
      <w:r>
        <w:rPr>
          <w:noProof/>
        </w:rPr>
        <w:drawing>
          <wp:inline distT="0" distB="0" distL="0" distR="0" wp14:anchorId="6269029A" wp14:editId="6B7BC7B8">
            <wp:extent cx="4287691" cy="3531390"/>
            <wp:effectExtent l="19050" t="19050" r="17780" b="12065"/>
            <wp:docPr id="81" name="Picture 81" descr="Primary language not defined for the PDF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Primary language not defined for the PDF file. "/>
                    <pic:cNvPicPr/>
                  </pic:nvPicPr>
                  <pic:blipFill>
                    <a:blip r:embed="rId83"/>
                    <a:stretch>
                      <a:fillRect/>
                    </a:stretch>
                  </pic:blipFill>
                  <pic:spPr>
                    <a:xfrm>
                      <a:off x="0" y="0"/>
                      <a:ext cx="4293207" cy="3535933"/>
                    </a:xfrm>
                    <a:prstGeom prst="rect">
                      <a:avLst/>
                    </a:prstGeom>
                    <a:ln>
                      <a:solidFill>
                        <a:schemeClr val="tx1"/>
                      </a:solidFill>
                    </a:ln>
                  </pic:spPr>
                </pic:pic>
              </a:graphicData>
            </a:graphic>
          </wp:inline>
        </w:drawing>
      </w:r>
    </w:p>
    <w:p w14:paraId="65C8DBBD" w14:textId="7E749B65" w:rsidR="006A5AED" w:rsidRDefault="006A5AED" w:rsidP="006A5AED">
      <w:pPr>
        <w:pStyle w:val="Heading4"/>
      </w:pPr>
      <w:r>
        <w:t>How to test for Accessibility?</w:t>
      </w:r>
    </w:p>
    <w:p w14:paraId="6DA0C5DF" w14:textId="1B1AC10C" w:rsidR="006A5AED" w:rsidRDefault="00990B4B" w:rsidP="00F276CF">
      <w:r>
        <w:t xml:space="preserve">To </w:t>
      </w:r>
      <w:r w:rsidR="000C7D85">
        <w:t>check a file’s primary language, perform the following steps:</w:t>
      </w:r>
    </w:p>
    <w:p w14:paraId="208CAF9A" w14:textId="6B32741B" w:rsidR="000C7D85" w:rsidRDefault="000C7D85" w:rsidP="00276102">
      <w:pPr>
        <w:pStyle w:val="ListParagraph"/>
        <w:numPr>
          <w:ilvl w:val="0"/>
          <w:numId w:val="62"/>
        </w:numPr>
      </w:pPr>
      <w:r>
        <w:t>Open the PDF file that needs to be tested using Acrobat Professional.</w:t>
      </w:r>
    </w:p>
    <w:p w14:paraId="179E264C" w14:textId="0B53F6B2" w:rsidR="000C7D85" w:rsidRDefault="00B52E54" w:rsidP="00276102">
      <w:pPr>
        <w:pStyle w:val="ListParagraph"/>
        <w:numPr>
          <w:ilvl w:val="0"/>
          <w:numId w:val="62"/>
        </w:numPr>
      </w:pPr>
      <w:r>
        <w:t xml:space="preserve">Click on File &gt; Document Properties &gt; Advance Tab &gt; Reading </w:t>
      </w:r>
      <w:r w:rsidR="008665C7">
        <w:t>Option &gt;</w:t>
      </w:r>
      <w:r>
        <w:t xml:space="preserve"> Language.</w:t>
      </w:r>
    </w:p>
    <w:p w14:paraId="57C2B79E" w14:textId="30899BB1" w:rsidR="00B52E54" w:rsidRDefault="00B52E54" w:rsidP="00276102">
      <w:pPr>
        <w:pStyle w:val="ListParagraph"/>
        <w:numPr>
          <w:ilvl w:val="0"/>
          <w:numId w:val="62"/>
        </w:numPr>
      </w:pPr>
      <w:r>
        <w:t xml:space="preserve">Check if </w:t>
      </w:r>
      <w:r w:rsidR="00CA1935">
        <w:t>primary language is defined accurately.</w:t>
      </w:r>
    </w:p>
    <w:p w14:paraId="24EC79DC" w14:textId="0CE9491F" w:rsidR="00CA1935" w:rsidRDefault="00CA1935" w:rsidP="00276102">
      <w:pPr>
        <w:pStyle w:val="ListParagraph"/>
        <w:numPr>
          <w:ilvl w:val="0"/>
          <w:numId w:val="62"/>
        </w:numPr>
      </w:pPr>
      <w:r>
        <w:t xml:space="preserve">If the condition in step </w:t>
      </w:r>
      <w:r w:rsidR="007F73BB">
        <w:t>3 fails than it is an accessibility violation as per WCAG 2.1 success criteria 3.1.1 at Level A.</w:t>
      </w:r>
    </w:p>
    <w:p w14:paraId="59366617" w14:textId="77777777" w:rsidR="007F73BB" w:rsidRDefault="007F73BB" w:rsidP="007F73BB"/>
    <w:p w14:paraId="08DC724A" w14:textId="6BE0C5A4" w:rsidR="006A5AED" w:rsidRDefault="006A5AED" w:rsidP="006A5AED">
      <w:pPr>
        <w:pStyle w:val="Heading3"/>
        <w:rPr>
          <w:b/>
        </w:rPr>
      </w:pPr>
      <w:bookmarkStart w:id="72" w:name="_Toc57986880"/>
      <w:r>
        <w:rPr>
          <w:b/>
        </w:rPr>
        <w:t>Secondary Language</w:t>
      </w:r>
      <w:bookmarkEnd w:id="72"/>
    </w:p>
    <w:p w14:paraId="2B1903C8" w14:textId="21EA24AE" w:rsidR="00F364BD" w:rsidRDefault="00F364BD" w:rsidP="00F364BD">
      <w:r>
        <w:t xml:space="preserve">If the </w:t>
      </w:r>
      <w:r w:rsidR="00534B54">
        <w:t>PDF</w:t>
      </w:r>
      <w:r w:rsidR="00CB119F">
        <w:t xml:space="preserve"> document’s </w:t>
      </w:r>
      <w:r>
        <w:t xml:space="preserve">primary </w:t>
      </w:r>
      <w:r w:rsidR="00CB119F">
        <w:t xml:space="preserve">language </w:t>
      </w:r>
      <w:r>
        <w:t xml:space="preserve">is English and there is a paragraph in Spanish on a page, both </w:t>
      </w:r>
      <w:r w:rsidR="00CB119F">
        <w:t xml:space="preserve">the </w:t>
      </w:r>
      <w:r>
        <w:t>primary and secondary language need to be defined. If a language change is not defined, a screen reader might continue to read the Spanish paragraph in English. This will result in misinterpretation</w:t>
      </w:r>
      <w:r w:rsidR="00AA5820">
        <w:t xml:space="preserve"> of </w:t>
      </w:r>
      <w:r w:rsidR="00624798">
        <w:t>information,</w:t>
      </w:r>
      <w:r w:rsidR="008665C7">
        <w:t xml:space="preserve"> so</w:t>
      </w:r>
      <w:r w:rsidR="00534B54">
        <w:t xml:space="preserve"> </w:t>
      </w:r>
      <w:r>
        <w:t xml:space="preserve">it is essential to define the </w:t>
      </w:r>
      <w:r w:rsidR="00534B54">
        <w:t xml:space="preserve">document’s </w:t>
      </w:r>
      <w:r>
        <w:t xml:space="preserve">primary </w:t>
      </w:r>
      <w:r w:rsidR="00534B54">
        <w:t xml:space="preserve">and </w:t>
      </w:r>
      <w:r>
        <w:t>secondary language</w:t>
      </w:r>
      <w:r w:rsidR="00534B54">
        <w:t>s</w:t>
      </w:r>
      <w:r>
        <w:t xml:space="preserve"> (if any) to ensure that content is rendered accurately</w:t>
      </w:r>
      <w:r w:rsidR="00534B54">
        <w:t>.</w:t>
      </w:r>
      <w:r>
        <w:t xml:space="preserve"> </w:t>
      </w:r>
    </w:p>
    <w:p w14:paraId="290B21B6" w14:textId="77777777" w:rsidR="00F364BD" w:rsidRPr="00F364BD" w:rsidRDefault="00F364BD" w:rsidP="00F364BD"/>
    <w:p w14:paraId="60A4D010" w14:textId="25EA6367" w:rsidR="0030731C" w:rsidRDefault="00624798" w:rsidP="0030731C">
      <w:r w:rsidRPr="007C7931">
        <w:rPr>
          <w:noProof/>
        </w:rPr>
        <w:drawing>
          <wp:inline distT="0" distB="0" distL="0" distR="0" wp14:anchorId="13C07B77" wp14:editId="2BF42BCE">
            <wp:extent cx="807886" cy="327445"/>
            <wp:effectExtent l="19050" t="19050" r="11430" b="15875"/>
            <wp:docPr id="105" name="Picture 105"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p w14:paraId="4E32CE8B" w14:textId="77777777" w:rsidR="00624798" w:rsidRPr="0030731C" w:rsidRDefault="00624798" w:rsidP="0030731C"/>
    <w:tbl>
      <w:tblPr>
        <w:tblStyle w:val="TableGrid"/>
        <w:tblW w:w="5134" w:type="pct"/>
        <w:tblInd w:w="-95" w:type="dxa"/>
        <w:tblLook w:val="0020" w:firstRow="1" w:lastRow="0" w:firstColumn="0" w:lastColumn="0" w:noHBand="0" w:noVBand="0"/>
      </w:tblPr>
      <w:tblGrid>
        <w:gridCol w:w="3326"/>
        <w:gridCol w:w="6275"/>
      </w:tblGrid>
      <w:tr w:rsidR="00A076F8" w14:paraId="53D93B17" w14:textId="77777777" w:rsidTr="00C04C8D">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313B7AF1" w14:textId="7777777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51E83229" w14:textId="77777777" w:rsidR="00A076F8" w:rsidRDefault="00A076F8" w:rsidP="0021751A">
            <w:pPr>
              <w:pStyle w:val="Level"/>
              <w:ind w:left="15"/>
            </w:pPr>
            <w:r>
              <w:t>WCAG Conformance Level</w:t>
            </w:r>
          </w:p>
        </w:tc>
      </w:tr>
      <w:tr w:rsidR="00A076F8" w14:paraId="2C3AA8F4" w14:textId="77777777" w:rsidTr="00C04C8D">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4FBCC649" w14:textId="3D2C0142" w:rsidR="00A076F8" w:rsidRDefault="00F711A1" w:rsidP="0021751A">
            <w:pPr>
              <w:pStyle w:val="Strong1"/>
            </w:pPr>
            <w:r>
              <w:t>3.1.2 Language of Parts</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180FABB3" w14:textId="45346A28" w:rsidR="00A076F8" w:rsidRDefault="00620464" w:rsidP="0021751A">
            <w:pPr>
              <w:pStyle w:val="Strong1"/>
            </w:pPr>
            <w:r>
              <w:t>AA</w:t>
            </w:r>
          </w:p>
        </w:tc>
      </w:tr>
    </w:tbl>
    <w:p w14:paraId="61705196" w14:textId="77777777" w:rsidR="00A076F8" w:rsidRDefault="00A076F8" w:rsidP="00A076F8">
      <w:pPr>
        <w:pStyle w:val="Heading4"/>
      </w:pPr>
      <w:r w:rsidRPr="005E549F">
        <w:t>How to implement</w:t>
      </w:r>
      <w:r>
        <w:t>?</w:t>
      </w:r>
    </w:p>
    <w:p w14:paraId="2475A495" w14:textId="556B6A29" w:rsidR="008041A7" w:rsidRDefault="008041A7" w:rsidP="008041A7">
      <w:r>
        <w:t xml:space="preserve">This section lists the techniques for defining the secondary language </w:t>
      </w:r>
      <w:r w:rsidR="000A0315">
        <w:t>of a PDF document.</w:t>
      </w:r>
    </w:p>
    <w:p w14:paraId="47F61F02" w14:textId="6F4AAE82" w:rsidR="000A0315" w:rsidRDefault="007D6241" w:rsidP="00276102">
      <w:pPr>
        <w:pStyle w:val="ListParagraph"/>
        <w:numPr>
          <w:ilvl w:val="0"/>
          <w:numId w:val="20"/>
        </w:numPr>
      </w:pPr>
      <w:r>
        <w:t>Define the secondary language from the respective tag’s properties</w:t>
      </w:r>
      <w:r w:rsidR="004B1474">
        <w:t xml:space="preserve"> from the Content </w:t>
      </w:r>
      <w:r w:rsidR="00B17201">
        <w:t xml:space="preserve">or Tags </w:t>
      </w:r>
      <w:r w:rsidR="004B1474">
        <w:t>Tab.</w:t>
      </w:r>
    </w:p>
    <w:p w14:paraId="20ADA9DD" w14:textId="5E4FF05F" w:rsidR="004B1474" w:rsidRDefault="004B1474" w:rsidP="00276102">
      <w:pPr>
        <w:pStyle w:val="ListParagraph"/>
        <w:numPr>
          <w:ilvl w:val="0"/>
          <w:numId w:val="20"/>
        </w:numPr>
      </w:pPr>
      <w:r>
        <w:t xml:space="preserve">Authors can </w:t>
      </w:r>
      <w:r w:rsidR="00444CAB">
        <w:t xml:space="preserve">either </w:t>
      </w:r>
      <w:r>
        <w:t>select the languag</w:t>
      </w:r>
      <w:r w:rsidR="00B17201">
        <w:t>e from the drop-down or type in the language code.</w:t>
      </w:r>
    </w:p>
    <w:p w14:paraId="4959D04F" w14:textId="32F783B0" w:rsidR="002B17C5" w:rsidRDefault="002B17C5" w:rsidP="002B17C5">
      <w:pPr>
        <w:pStyle w:val="tips"/>
      </w:pPr>
      <w:r w:rsidRPr="007C7931">
        <w:rPr>
          <w:rFonts w:ascii="Wingdings" w:eastAsia="Wingdings" w:hAnsi="Wingdings" w:cs="Wingdings"/>
          <w:sz w:val="40"/>
          <w:szCs w:val="40"/>
        </w:rPr>
        <w:t></w:t>
      </w:r>
      <w:r w:rsidR="00444CAB">
        <w:t xml:space="preserve">Tip: </w:t>
      </w:r>
    </w:p>
    <w:p w14:paraId="1A25DC80" w14:textId="25202640" w:rsidR="00444CAB" w:rsidRDefault="00444CAB" w:rsidP="002B17C5">
      <w:pPr>
        <w:pStyle w:val="tips"/>
      </w:pPr>
      <w:r>
        <w:t xml:space="preserve">If screen </w:t>
      </w:r>
      <w:r w:rsidR="008665C7">
        <w:t>reader does</w:t>
      </w:r>
      <w:r>
        <w:t xml:space="preserve"> not identify change in language define the language </w:t>
      </w:r>
      <w:r w:rsidR="002F0B37">
        <w:t>in both Content and Tags tab of the Properties dialog.</w:t>
      </w:r>
    </w:p>
    <w:p w14:paraId="1203EF8C" w14:textId="77777777" w:rsidR="008041A7" w:rsidRDefault="008041A7" w:rsidP="008041A7"/>
    <w:p w14:paraId="30A88983" w14:textId="7A6BCFEC" w:rsidR="006A5AED" w:rsidRDefault="006A5AED" w:rsidP="006A5AED">
      <w:pPr>
        <w:pStyle w:val="Heading4"/>
      </w:pPr>
      <w:r>
        <w:t>Practices to Apply &amp; Avoid</w:t>
      </w:r>
    </w:p>
    <w:p w14:paraId="15149D74" w14:textId="1AEE07DB" w:rsidR="00D714E0" w:rsidRDefault="00D714E0" w:rsidP="00D714E0">
      <w:pPr>
        <w:pStyle w:val="Do"/>
      </w:pPr>
      <w:r>
        <w:t xml:space="preserve"> </w:t>
      </w:r>
      <w:r w:rsidR="00BB2AFA">
        <w:t>Define</w:t>
      </w:r>
      <w:r>
        <w:t xml:space="preserve"> the </w:t>
      </w:r>
      <w:r w:rsidR="00D64A0E">
        <w:t>secondary language</w:t>
      </w:r>
      <w:r w:rsidR="00AD2A59">
        <w:t xml:space="preserve"> </w:t>
      </w:r>
      <w:r>
        <w:t>accurate</w:t>
      </w:r>
      <w:r w:rsidR="00AD2A59">
        <w:t>ly</w:t>
      </w:r>
      <w:r w:rsidR="00D64A0E">
        <w:t>.</w:t>
      </w:r>
    </w:p>
    <w:p w14:paraId="5BD00DC6" w14:textId="77777777" w:rsidR="00D64A0E" w:rsidRDefault="00D64A0E" w:rsidP="00D64A0E">
      <w:pPr>
        <w:pStyle w:val="Do"/>
        <w:numPr>
          <w:ilvl w:val="0"/>
          <w:numId w:val="0"/>
        </w:numPr>
        <w:ind w:left="360" w:hanging="360"/>
      </w:pPr>
    </w:p>
    <w:p w14:paraId="2E3C46FF" w14:textId="144B5F65" w:rsidR="00D64A0E" w:rsidRDefault="00D64A0E" w:rsidP="00CC3542">
      <w:r>
        <w:t>For example, in t</w:t>
      </w:r>
      <w:r w:rsidR="00D36C80">
        <w:t xml:space="preserve">he </w:t>
      </w:r>
      <w:r w:rsidR="00D36C80" w:rsidRPr="00D36C80">
        <w:t>Chez Nous_5e_IPA3_CHs5-7_SE_FINAL</w:t>
      </w:r>
      <w:r w:rsidR="00D36C80">
        <w:t xml:space="preserve">.pdf, </w:t>
      </w:r>
      <w:r w:rsidR="00BB2AFA">
        <w:t>secondary</w:t>
      </w:r>
      <w:r w:rsidR="00AB5C31">
        <w:t xml:space="preserve"> language “French” </w:t>
      </w:r>
      <w:r w:rsidR="00BB2AFA">
        <w:t>is defined</w:t>
      </w:r>
      <w:r w:rsidR="00AB5C31">
        <w:t xml:space="preserve"> for the </w:t>
      </w:r>
      <w:r w:rsidR="00C20F5E">
        <w:t>content</w:t>
      </w:r>
      <w:r w:rsidR="00B518B9">
        <w:t>- “</w:t>
      </w:r>
      <w:r w:rsidR="00B518B9" w:rsidRPr="004A315C">
        <w:rPr>
          <w:rFonts w:cstheme="minorHAnsi"/>
        </w:rPr>
        <w:t xml:space="preserve">ALLO RESTO </w:t>
      </w:r>
      <w:proofErr w:type="spellStart"/>
      <w:r w:rsidR="00B518B9" w:rsidRPr="004A315C">
        <w:rPr>
          <w:rFonts w:cstheme="minorHAnsi"/>
        </w:rPr>
        <w:t>est</w:t>
      </w:r>
      <w:proofErr w:type="spellEnd"/>
      <w:r w:rsidR="00B518B9" w:rsidRPr="004A315C">
        <w:rPr>
          <w:rFonts w:cstheme="minorHAnsi"/>
        </w:rPr>
        <w:t xml:space="preserve"> </w:t>
      </w:r>
      <w:r w:rsidR="00C04C8D" w:rsidRPr="004A315C">
        <w:rPr>
          <w:rFonts w:cstheme="minorHAnsi"/>
        </w:rPr>
        <w:t>Clairmont</w:t>
      </w:r>
      <w:r w:rsidR="00B518B9" w:rsidRPr="004A315C">
        <w:rPr>
          <w:rFonts w:cstheme="minorHAnsi"/>
        </w:rPr>
        <w:t xml:space="preserve"> le </w:t>
      </w:r>
      <w:proofErr w:type="spellStart"/>
      <w:r w:rsidR="00B518B9" w:rsidRPr="004A315C">
        <w:rPr>
          <w:rFonts w:cstheme="minorHAnsi"/>
        </w:rPr>
        <w:t>pionnier</w:t>
      </w:r>
      <w:proofErr w:type="spellEnd"/>
      <w:r w:rsidR="00B518B9">
        <w:rPr>
          <w:sz w:val="20"/>
          <w:szCs w:val="20"/>
        </w:rPr>
        <w:t xml:space="preserve"> ….”</w:t>
      </w:r>
      <w:r w:rsidR="00C20F5E">
        <w:t xml:space="preserve">in both </w:t>
      </w:r>
      <w:r w:rsidR="00A44055">
        <w:t xml:space="preserve">the “Content” and “Tag” </w:t>
      </w:r>
      <w:r w:rsidR="005212DA">
        <w:t>tab</w:t>
      </w:r>
      <w:r w:rsidR="00D2766F">
        <w:t>.</w:t>
      </w:r>
    </w:p>
    <w:p w14:paraId="515834D6" w14:textId="77777777" w:rsidR="00D2766F" w:rsidRDefault="00D2766F" w:rsidP="00D64A0E">
      <w:pPr>
        <w:pStyle w:val="Do"/>
        <w:numPr>
          <w:ilvl w:val="0"/>
          <w:numId w:val="0"/>
        </w:numPr>
        <w:ind w:left="360" w:hanging="360"/>
      </w:pPr>
    </w:p>
    <w:p w14:paraId="17BB9485" w14:textId="77777777" w:rsidR="00D64A0E" w:rsidRDefault="00D64A0E" w:rsidP="00D64A0E">
      <w:pPr>
        <w:pStyle w:val="Do"/>
        <w:numPr>
          <w:ilvl w:val="0"/>
          <w:numId w:val="0"/>
        </w:numPr>
        <w:ind w:left="360" w:hanging="360"/>
      </w:pPr>
    </w:p>
    <w:p w14:paraId="2998F576" w14:textId="4DF63A38" w:rsidR="00CC3542" w:rsidRDefault="00CC3542" w:rsidP="00CC3542">
      <w:r>
        <w:rPr>
          <w:noProof/>
        </w:rPr>
        <w:drawing>
          <wp:inline distT="0" distB="0" distL="0" distR="0" wp14:anchorId="7A245307" wp14:editId="6B7D1D5B">
            <wp:extent cx="5943600" cy="2094865"/>
            <wp:effectExtent l="19050" t="19050" r="19050" b="19685"/>
            <wp:docPr id="466" name="Picture 466" descr="Secondary language French defined accurately in &quot;Content&quo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Secondary language French defined accurately in &quot;Content&quot; tab."/>
                    <pic:cNvPicPr/>
                  </pic:nvPicPr>
                  <pic:blipFill>
                    <a:blip r:embed="rId84"/>
                    <a:stretch>
                      <a:fillRect/>
                    </a:stretch>
                  </pic:blipFill>
                  <pic:spPr>
                    <a:xfrm>
                      <a:off x="0" y="0"/>
                      <a:ext cx="5943600" cy="2094865"/>
                    </a:xfrm>
                    <a:prstGeom prst="rect">
                      <a:avLst/>
                    </a:prstGeom>
                    <a:ln>
                      <a:solidFill>
                        <a:schemeClr val="tx1"/>
                      </a:solidFill>
                    </a:ln>
                  </pic:spPr>
                </pic:pic>
              </a:graphicData>
            </a:graphic>
          </wp:inline>
        </w:drawing>
      </w:r>
    </w:p>
    <w:p w14:paraId="454106F5" w14:textId="59683F83" w:rsidR="00CC3542" w:rsidRDefault="00CC3542" w:rsidP="00D64A0E">
      <w:pPr>
        <w:pStyle w:val="Do"/>
        <w:numPr>
          <w:ilvl w:val="0"/>
          <w:numId w:val="0"/>
        </w:numPr>
        <w:ind w:left="360" w:hanging="360"/>
      </w:pPr>
    </w:p>
    <w:p w14:paraId="0149D454" w14:textId="00CAF643" w:rsidR="00A507F9" w:rsidRDefault="00A507F9" w:rsidP="00CC3542">
      <w:r>
        <w:rPr>
          <w:noProof/>
        </w:rPr>
        <w:drawing>
          <wp:inline distT="0" distB="0" distL="0" distR="0" wp14:anchorId="055620EA" wp14:editId="145988AE">
            <wp:extent cx="5943600" cy="2345690"/>
            <wp:effectExtent l="19050" t="19050" r="19050" b="16510"/>
            <wp:docPr id="465" name="Picture 465" descr="Secondary language French defined accurately in &quot;Tag&quo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Secondary language French defined accurately in &quot;Tag&quot; tab."/>
                    <pic:cNvPicPr/>
                  </pic:nvPicPr>
                  <pic:blipFill>
                    <a:blip r:embed="rId85"/>
                    <a:stretch>
                      <a:fillRect/>
                    </a:stretch>
                  </pic:blipFill>
                  <pic:spPr>
                    <a:xfrm>
                      <a:off x="0" y="0"/>
                      <a:ext cx="5943600" cy="2345690"/>
                    </a:xfrm>
                    <a:prstGeom prst="rect">
                      <a:avLst/>
                    </a:prstGeom>
                    <a:ln>
                      <a:solidFill>
                        <a:schemeClr val="tx1"/>
                      </a:solidFill>
                    </a:ln>
                  </pic:spPr>
                </pic:pic>
              </a:graphicData>
            </a:graphic>
          </wp:inline>
        </w:drawing>
      </w:r>
    </w:p>
    <w:p w14:paraId="073A42BB" w14:textId="77777777" w:rsidR="00CC3542" w:rsidRDefault="00CC3542" w:rsidP="00CC3542"/>
    <w:p w14:paraId="2FB3FA1D" w14:textId="0CC13D47" w:rsidR="00AA3E85" w:rsidRDefault="00272611" w:rsidP="00AA3E85">
      <w:pPr>
        <w:pStyle w:val="Dont"/>
      </w:pPr>
      <w:r>
        <w:t>Avoid defining</w:t>
      </w:r>
      <w:r w:rsidR="00AA3E85">
        <w:t xml:space="preserve"> secondary language</w:t>
      </w:r>
      <w:r>
        <w:t xml:space="preserve"> inaccurately</w:t>
      </w:r>
      <w:r w:rsidR="00AA3E85">
        <w:t>.</w:t>
      </w:r>
    </w:p>
    <w:p w14:paraId="57AB538E" w14:textId="206520C0" w:rsidR="00BA0264" w:rsidRDefault="00BA0264" w:rsidP="00BA0264">
      <w:r>
        <w:t xml:space="preserve">For example, in the </w:t>
      </w:r>
      <w:r w:rsidRPr="00D36C80">
        <w:t>Chez Nous_5e_IPA3_CHs5-7_SE_FINAL</w:t>
      </w:r>
      <w:r>
        <w:t xml:space="preserve">.pdf, </w:t>
      </w:r>
      <w:r w:rsidR="00F74B9F">
        <w:t>secondary</w:t>
      </w:r>
      <w:r>
        <w:t xml:space="preserve"> language “</w:t>
      </w:r>
      <w:r w:rsidR="00FB560E">
        <w:t>English</w:t>
      </w:r>
      <w:r w:rsidR="00320BD6">
        <w:t xml:space="preserve"> US</w:t>
      </w:r>
      <w:r>
        <w:t xml:space="preserve">” </w:t>
      </w:r>
      <w:r w:rsidR="00F74B9F">
        <w:t xml:space="preserve">is defined </w:t>
      </w:r>
      <w:r w:rsidR="005A6CE4">
        <w:t>incorrectly</w:t>
      </w:r>
      <w:r>
        <w:t xml:space="preserve"> for the content</w:t>
      </w:r>
      <w:r w:rsidR="00FB560E">
        <w:t>- “</w:t>
      </w:r>
      <w:r w:rsidR="00320BD6">
        <w:rPr>
          <w:sz w:val="23"/>
          <w:szCs w:val="23"/>
        </w:rPr>
        <w:t xml:space="preserve">1. </w:t>
      </w:r>
      <w:proofErr w:type="spellStart"/>
      <w:r w:rsidR="00320BD6">
        <w:rPr>
          <w:sz w:val="23"/>
          <w:szCs w:val="23"/>
        </w:rPr>
        <w:t>Selon</w:t>
      </w:r>
      <w:proofErr w:type="spellEnd"/>
      <w:r w:rsidR="00320BD6">
        <w:rPr>
          <w:sz w:val="23"/>
          <w:szCs w:val="23"/>
        </w:rPr>
        <w:t xml:space="preserve"> la </w:t>
      </w:r>
      <w:proofErr w:type="spellStart"/>
      <w:r w:rsidR="00320BD6">
        <w:rPr>
          <w:sz w:val="23"/>
          <w:szCs w:val="23"/>
        </w:rPr>
        <w:t>narratrice</w:t>
      </w:r>
      <w:proofErr w:type="spellEnd"/>
      <w:r w:rsidR="00320BD6">
        <w:rPr>
          <w:sz w:val="23"/>
          <w:szCs w:val="23"/>
        </w:rPr>
        <w:t>, la discipline du yoga… “</w:t>
      </w:r>
      <w:r>
        <w:t xml:space="preserve">in both the “Content” and “Tag” </w:t>
      </w:r>
      <w:r w:rsidR="005A6CE4">
        <w:t>tabs</w:t>
      </w:r>
      <w:r>
        <w:t>.</w:t>
      </w:r>
    </w:p>
    <w:p w14:paraId="726DEDF6" w14:textId="2D65E3D2" w:rsidR="00CC3542" w:rsidRDefault="00FB560E" w:rsidP="004A315C">
      <w:r>
        <w:rPr>
          <w:noProof/>
        </w:rPr>
        <w:drawing>
          <wp:inline distT="0" distB="0" distL="0" distR="0" wp14:anchorId="38E1BF63" wp14:editId="2EA45648">
            <wp:extent cx="5943600" cy="2902585"/>
            <wp:effectExtent l="19050" t="19050" r="19050" b="12065"/>
            <wp:docPr id="467" name="Picture 467" descr="Secondary language French defined inaccurately in &quot;Content&quo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Secondary language French defined inaccurately in &quot;Content&quot; tab."/>
                    <pic:cNvPicPr/>
                  </pic:nvPicPr>
                  <pic:blipFill>
                    <a:blip r:embed="rId86"/>
                    <a:stretch>
                      <a:fillRect/>
                    </a:stretch>
                  </pic:blipFill>
                  <pic:spPr>
                    <a:xfrm>
                      <a:off x="0" y="0"/>
                      <a:ext cx="5943600" cy="2902585"/>
                    </a:xfrm>
                    <a:prstGeom prst="rect">
                      <a:avLst/>
                    </a:prstGeom>
                    <a:ln>
                      <a:solidFill>
                        <a:schemeClr val="tx1"/>
                      </a:solidFill>
                    </a:ln>
                  </pic:spPr>
                </pic:pic>
              </a:graphicData>
            </a:graphic>
          </wp:inline>
        </w:drawing>
      </w:r>
    </w:p>
    <w:p w14:paraId="5E9B55FC" w14:textId="15722975" w:rsidR="00322B5C" w:rsidRDefault="00322B5C" w:rsidP="004A315C">
      <w:pPr>
        <w:jc w:val="center"/>
      </w:pPr>
      <w:r>
        <w:rPr>
          <w:noProof/>
        </w:rPr>
        <w:drawing>
          <wp:inline distT="0" distB="0" distL="0" distR="0" wp14:anchorId="57AD17FD" wp14:editId="72973110">
            <wp:extent cx="5943600" cy="3270885"/>
            <wp:effectExtent l="19050" t="19050" r="19050" b="24765"/>
            <wp:docPr id="468" name="Picture 468" descr="Secondary language French defined inaccurately &quot;Tag&quo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Secondary language French defined inaccurately &quot;Tag&quot; tab."/>
                    <pic:cNvPicPr/>
                  </pic:nvPicPr>
                  <pic:blipFill>
                    <a:blip r:embed="rId87"/>
                    <a:stretch>
                      <a:fillRect/>
                    </a:stretch>
                  </pic:blipFill>
                  <pic:spPr>
                    <a:xfrm>
                      <a:off x="0" y="0"/>
                      <a:ext cx="5943600" cy="3270885"/>
                    </a:xfrm>
                    <a:prstGeom prst="rect">
                      <a:avLst/>
                    </a:prstGeom>
                    <a:ln>
                      <a:solidFill>
                        <a:schemeClr val="tx1"/>
                      </a:solidFill>
                    </a:ln>
                  </pic:spPr>
                </pic:pic>
              </a:graphicData>
            </a:graphic>
          </wp:inline>
        </w:drawing>
      </w:r>
    </w:p>
    <w:p w14:paraId="498C8F50" w14:textId="16D6AC29" w:rsidR="00F57777" w:rsidRDefault="008C295C" w:rsidP="00F57777">
      <w:pPr>
        <w:pStyle w:val="Dont"/>
      </w:pPr>
      <w:r>
        <w:t>Ensure that</w:t>
      </w:r>
      <w:r w:rsidR="00F57777">
        <w:t xml:space="preserve"> </w:t>
      </w:r>
      <w:r w:rsidR="00F172CE">
        <w:t>secondary</w:t>
      </w:r>
      <w:r w:rsidR="00F57777">
        <w:t xml:space="preserve"> language </w:t>
      </w:r>
      <w:r w:rsidR="008C3E57">
        <w:t>is defined for every</w:t>
      </w:r>
      <w:r w:rsidR="00F57777">
        <w:t xml:space="preserve"> page. </w:t>
      </w:r>
    </w:p>
    <w:p w14:paraId="5F6C8BA4" w14:textId="2D246E1E" w:rsidR="00B61ABC" w:rsidRDefault="00B61ABC" w:rsidP="00B61ABC">
      <w:r>
        <w:t xml:space="preserve">For example, in the </w:t>
      </w:r>
      <w:r w:rsidRPr="00D36C80">
        <w:t>Chez Nous_5e_IPA3_CHs5-7_SE_FINAL</w:t>
      </w:r>
      <w:r>
        <w:t xml:space="preserve">.pdf, </w:t>
      </w:r>
      <w:r w:rsidR="004A315C">
        <w:t xml:space="preserve">secondary </w:t>
      </w:r>
      <w:r>
        <w:t xml:space="preserve">language of both “Content” and “Tag” </w:t>
      </w:r>
      <w:r w:rsidR="007173E4">
        <w:t>tabs for</w:t>
      </w:r>
      <w:r w:rsidR="004A315C">
        <w:t xml:space="preserve"> the content “</w:t>
      </w:r>
      <w:r w:rsidR="004A315C" w:rsidRPr="004A315C">
        <w:t xml:space="preserve">Deliveroo </w:t>
      </w:r>
      <w:proofErr w:type="spellStart"/>
      <w:r w:rsidR="004A315C" w:rsidRPr="004A315C">
        <w:t>vous</w:t>
      </w:r>
      <w:proofErr w:type="spellEnd"/>
      <w:r w:rsidR="004A315C" w:rsidRPr="004A315C">
        <w:t xml:space="preserve"> fait la </w:t>
      </w:r>
      <w:proofErr w:type="spellStart"/>
      <w:r w:rsidR="004A315C" w:rsidRPr="004A315C">
        <w:t>promesse</w:t>
      </w:r>
      <w:proofErr w:type="spellEnd"/>
      <w:r w:rsidR="004A315C" w:rsidRPr="004A315C">
        <w:t xml:space="preserve"> d’être </w:t>
      </w:r>
      <w:proofErr w:type="spellStart"/>
      <w:r w:rsidR="004A315C" w:rsidRPr="004A315C">
        <w:t>livré</w:t>
      </w:r>
      <w:proofErr w:type="spellEnd"/>
      <w:r w:rsidR="004A315C" w:rsidRPr="004A315C">
        <w:t xml:space="preserve"> </w:t>
      </w:r>
      <w:proofErr w:type="spellStart"/>
      <w:r w:rsidR="004A315C" w:rsidRPr="004A315C">
        <w:t>en</w:t>
      </w:r>
      <w:proofErr w:type="spellEnd"/>
      <w:r w:rsidR="004A315C" w:rsidRPr="004A315C">
        <w:t xml:space="preserve"> </w:t>
      </w:r>
      <w:proofErr w:type="spellStart"/>
      <w:r w:rsidR="004A315C" w:rsidRPr="004A315C">
        <w:t>moins</w:t>
      </w:r>
      <w:proofErr w:type="spellEnd"/>
      <w:r w:rsidR="004A315C" w:rsidRPr="004A315C">
        <w:t xml:space="preserve"> de 30</w:t>
      </w:r>
      <w:proofErr w:type="gramStart"/>
      <w:r w:rsidR="004A315C" w:rsidRPr="004A315C">
        <w:t>…..</w:t>
      </w:r>
      <w:proofErr w:type="gramEnd"/>
      <w:r w:rsidR="004A315C">
        <w:rPr>
          <w:sz w:val="20"/>
          <w:szCs w:val="20"/>
        </w:rPr>
        <w:t xml:space="preserve">” </w:t>
      </w:r>
      <w:r w:rsidR="004A315C" w:rsidRPr="004A315C">
        <w:t xml:space="preserve">is </w:t>
      </w:r>
      <w:r w:rsidR="004A315C">
        <w:t>missing</w:t>
      </w:r>
      <w:r w:rsidR="004A315C" w:rsidRPr="004A315C">
        <w:t xml:space="preserve">. </w:t>
      </w:r>
    </w:p>
    <w:p w14:paraId="3E4E5DAD" w14:textId="77777777" w:rsidR="00B61ABC" w:rsidRDefault="00B61ABC" w:rsidP="00B61ABC">
      <w:pPr>
        <w:pStyle w:val="Dont"/>
        <w:numPr>
          <w:ilvl w:val="0"/>
          <w:numId w:val="0"/>
        </w:numPr>
      </w:pPr>
    </w:p>
    <w:p w14:paraId="5F9FEF41" w14:textId="3F7AA35E" w:rsidR="00320BD6" w:rsidRDefault="00B61ABC" w:rsidP="004A315C">
      <w:r>
        <w:rPr>
          <w:noProof/>
        </w:rPr>
        <w:drawing>
          <wp:inline distT="0" distB="0" distL="0" distR="0" wp14:anchorId="5EDA2231" wp14:editId="5C141B95">
            <wp:extent cx="5943600" cy="2157730"/>
            <wp:effectExtent l="19050" t="19050" r="19050" b="13970"/>
            <wp:docPr id="470" name="Picture 470" descr="Secondary language is missing in “Conten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Secondary language is missing in “Content” tab."/>
                    <pic:cNvPicPr/>
                  </pic:nvPicPr>
                  <pic:blipFill>
                    <a:blip r:embed="rId88"/>
                    <a:stretch>
                      <a:fillRect/>
                    </a:stretch>
                  </pic:blipFill>
                  <pic:spPr>
                    <a:xfrm>
                      <a:off x="0" y="0"/>
                      <a:ext cx="5943600" cy="2157730"/>
                    </a:xfrm>
                    <a:prstGeom prst="rect">
                      <a:avLst/>
                    </a:prstGeom>
                    <a:ln>
                      <a:solidFill>
                        <a:schemeClr val="tx1"/>
                      </a:solidFill>
                    </a:ln>
                  </pic:spPr>
                </pic:pic>
              </a:graphicData>
            </a:graphic>
          </wp:inline>
        </w:drawing>
      </w:r>
    </w:p>
    <w:p w14:paraId="70D61AC6" w14:textId="6A86E08C" w:rsidR="004A315C" w:rsidRDefault="004A315C" w:rsidP="00F57777">
      <w:pPr>
        <w:pStyle w:val="Dont"/>
        <w:numPr>
          <w:ilvl w:val="0"/>
          <w:numId w:val="0"/>
        </w:numPr>
      </w:pPr>
    </w:p>
    <w:p w14:paraId="1624A8ED" w14:textId="7E2BD02C" w:rsidR="00F172CE" w:rsidRDefault="00F172CE" w:rsidP="004A315C">
      <w:r>
        <w:rPr>
          <w:noProof/>
        </w:rPr>
        <w:drawing>
          <wp:inline distT="0" distB="0" distL="0" distR="0" wp14:anchorId="71DE190C" wp14:editId="1AF81703">
            <wp:extent cx="5943600" cy="2408555"/>
            <wp:effectExtent l="19050" t="19050" r="19050" b="10795"/>
            <wp:docPr id="469" name="Picture 469" descr="Secondary language is missing in “Tag”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Secondary language is missing in “Tag” tab. "/>
                    <pic:cNvPicPr/>
                  </pic:nvPicPr>
                  <pic:blipFill>
                    <a:blip r:embed="rId89"/>
                    <a:stretch>
                      <a:fillRect/>
                    </a:stretch>
                  </pic:blipFill>
                  <pic:spPr>
                    <a:xfrm>
                      <a:off x="0" y="0"/>
                      <a:ext cx="5943600" cy="2408555"/>
                    </a:xfrm>
                    <a:prstGeom prst="rect">
                      <a:avLst/>
                    </a:prstGeom>
                    <a:ln>
                      <a:solidFill>
                        <a:schemeClr val="tx1"/>
                      </a:solidFill>
                    </a:ln>
                  </pic:spPr>
                </pic:pic>
              </a:graphicData>
            </a:graphic>
          </wp:inline>
        </w:drawing>
      </w:r>
    </w:p>
    <w:p w14:paraId="1EC1B8D4" w14:textId="03CFAA2A" w:rsidR="006A5AED" w:rsidRDefault="006A5AED" w:rsidP="006A5AED">
      <w:pPr>
        <w:pStyle w:val="Heading4"/>
      </w:pPr>
      <w:r>
        <w:t>How to test for Accessibility?</w:t>
      </w:r>
    </w:p>
    <w:p w14:paraId="2969E453" w14:textId="4602488E" w:rsidR="006A5AED" w:rsidRDefault="00126B2A" w:rsidP="00F276CF">
      <w:r>
        <w:t xml:space="preserve">To check if secondary language is defined </w:t>
      </w:r>
      <w:r w:rsidR="006245E6">
        <w:t>correctly, perform the following steps:</w:t>
      </w:r>
    </w:p>
    <w:p w14:paraId="65CED29B" w14:textId="7EAF0DDE" w:rsidR="006245E6" w:rsidRDefault="006245E6" w:rsidP="00276102">
      <w:pPr>
        <w:pStyle w:val="ListParagraph"/>
        <w:numPr>
          <w:ilvl w:val="0"/>
          <w:numId w:val="63"/>
        </w:numPr>
      </w:pPr>
      <w:r>
        <w:t xml:space="preserve">Open the PDF file that needs to be tested </w:t>
      </w:r>
      <w:r w:rsidR="009E5C95">
        <w:t>using Acrobat Professional.</w:t>
      </w:r>
    </w:p>
    <w:p w14:paraId="41D35249" w14:textId="1175E5F9" w:rsidR="009E5C95" w:rsidRDefault="00E6154A" w:rsidP="00276102">
      <w:pPr>
        <w:pStyle w:val="ListParagraph"/>
        <w:numPr>
          <w:ilvl w:val="0"/>
          <w:numId w:val="63"/>
        </w:numPr>
      </w:pPr>
      <w:r>
        <w:t>Select the text in secondary language and open the Tags Panel.</w:t>
      </w:r>
    </w:p>
    <w:p w14:paraId="03F3C08D" w14:textId="63242575" w:rsidR="00E6154A" w:rsidRDefault="00755CF3" w:rsidP="00276102">
      <w:pPr>
        <w:pStyle w:val="ListParagraph"/>
        <w:numPr>
          <w:ilvl w:val="0"/>
          <w:numId w:val="63"/>
        </w:numPr>
      </w:pPr>
      <w:r>
        <w:t>Click on “Find Tag from Selection</w:t>
      </w:r>
      <w:r w:rsidR="00164A44">
        <w:t>” available below Options in the Tags Panel.</w:t>
      </w:r>
    </w:p>
    <w:p w14:paraId="1A645D01" w14:textId="1C0BC5FA" w:rsidR="00164A44" w:rsidRDefault="00164A44" w:rsidP="00276102">
      <w:pPr>
        <w:pStyle w:val="ListParagraph"/>
        <w:numPr>
          <w:ilvl w:val="0"/>
          <w:numId w:val="63"/>
        </w:numPr>
      </w:pPr>
      <w:r>
        <w:t>Right-click on the Tag and click on Properties.</w:t>
      </w:r>
    </w:p>
    <w:p w14:paraId="209AD481" w14:textId="2EAA1A8F" w:rsidR="00164A44" w:rsidRDefault="00164A44" w:rsidP="00276102">
      <w:pPr>
        <w:pStyle w:val="ListParagraph"/>
        <w:numPr>
          <w:ilvl w:val="0"/>
          <w:numId w:val="63"/>
        </w:numPr>
      </w:pPr>
      <w:r>
        <w:t>Check if secondary language is specified in the Contents and Tags tab.</w:t>
      </w:r>
    </w:p>
    <w:p w14:paraId="2B178C80" w14:textId="0FAD8830" w:rsidR="00164A44" w:rsidRDefault="00164A44" w:rsidP="00276102">
      <w:pPr>
        <w:pStyle w:val="ListParagraph"/>
        <w:numPr>
          <w:ilvl w:val="0"/>
          <w:numId w:val="63"/>
        </w:numPr>
      </w:pPr>
      <w:r>
        <w:t xml:space="preserve">If the condition in step 5 fails than it is an accessibility violation as per WCAG 2.1 </w:t>
      </w:r>
      <w:r w:rsidR="00C362DA">
        <w:t>success criteria 3.1.2 at Level AA.</w:t>
      </w:r>
    </w:p>
    <w:p w14:paraId="4B92EB8A" w14:textId="77777777" w:rsidR="00CF2E07" w:rsidRDefault="00CF2E07" w:rsidP="00F276CF"/>
    <w:p w14:paraId="2CE3F692" w14:textId="6FAD02EE" w:rsidR="006A5AED" w:rsidRDefault="006A5AED" w:rsidP="006A5AED">
      <w:pPr>
        <w:pStyle w:val="Heading3"/>
        <w:rPr>
          <w:b/>
        </w:rPr>
      </w:pPr>
      <w:bookmarkStart w:id="73" w:name="_Toc57986881"/>
      <w:r>
        <w:rPr>
          <w:b/>
        </w:rPr>
        <w:t>Abbreviations and Acronyms</w:t>
      </w:r>
      <w:bookmarkEnd w:id="73"/>
    </w:p>
    <w:p w14:paraId="3E969DAA" w14:textId="77777777" w:rsidR="007875E5" w:rsidRDefault="007875E5" w:rsidP="007875E5">
      <w:r>
        <w:t>Abbreviations are shortened form of words, name, or phrase, such as W3C, WCAG etc. Acronyms on the other hand are abbreviated forms made from initial letters or other parts of a word, name or phrase which may be pronounced as a word, such as WHO, USA etc.</w:t>
      </w:r>
    </w:p>
    <w:p w14:paraId="332B4C57" w14:textId="6DDE425B" w:rsidR="007875E5" w:rsidRDefault="007875E5" w:rsidP="007875E5">
      <w:r>
        <w:t xml:space="preserve">Expanded form of abbreviations and acronyms need to be provided to ensure their meaning is clear for all users correctly. Assistive technologies such as screen readers support reading of abbreviations and acronyms if they are </w:t>
      </w:r>
      <w:r w:rsidR="00D728BF">
        <w:t>tagged correctly</w:t>
      </w:r>
      <w:r>
        <w:t>. However, by default screen readers are not configured to read expansion of abbreviated words but provide users with options to do so through screen reader settings.</w:t>
      </w:r>
    </w:p>
    <w:p w14:paraId="05847B95" w14:textId="1E141546" w:rsidR="00B163ED" w:rsidRPr="00B163ED" w:rsidRDefault="00AF61BF" w:rsidP="00B163ED">
      <w:r w:rsidRPr="007C7931">
        <w:rPr>
          <w:noProof/>
        </w:rPr>
        <w:drawing>
          <wp:inline distT="0" distB="0" distL="0" distR="0" wp14:anchorId="1D446827" wp14:editId="0380D7C1">
            <wp:extent cx="807886" cy="327445"/>
            <wp:effectExtent l="19050" t="19050" r="11430" b="15875"/>
            <wp:docPr id="106" name="Picture 10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4E633C" w14:paraId="122861AE"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561E7C5D" w14:textId="77777777" w:rsidR="004E633C" w:rsidRDefault="004E633C"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6A95DC11" w14:textId="77777777" w:rsidR="004E633C" w:rsidRDefault="004E633C" w:rsidP="0021751A">
            <w:pPr>
              <w:pStyle w:val="Level"/>
              <w:ind w:left="15"/>
            </w:pPr>
            <w:r>
              <w:t>WCAG Conformance Level</w:t>
            </w:r>
          </w:p>
        </w:tc>
      </w:tr>
      <w:tr w:rsidR="004E633C" w14:paraId="2BA3700F"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3237FA19" w14:textId="035C49B6" w:rsidR="004E633C" w:rsidRDefault="00CF2E07" w:rsidP="00DA4A0D">
            <w:r w:rsidRPr="005A5372">
              <w:rPr>
                <w:b/>
                <w:color w:val="000000" w:themeColor="text1"/>
              </w:rPr>
              <w:t>3.1.4 Abbreviations</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2882592A" w14:textId="700C7178" w:rsidR="004E633C" w:rsidRDefault="00B163ED" w:rsidP="0021751A">
            <w:pPr>
              <w:pStyle w:val="Strong1"/>
            </w:pPr>
            <w:r>
              <w:t>AAA</w:t>
            </w:r>
          </w:p>
        </w:tc>
      </w:tr>
    </w:tbl>
    <w:p w14:paraId="380EB416" w14:textId="77777777" w:rsidR="004E633C" w:rsidRDefault="004E633C" w:rsidP="004E633C">
      <w:pPr>
        <w:pStyle w:val="Heading4"/>
      </w:pPr>
      <w:r w:rsidRPr="005E549F">
        <w:t>How to implement</w:t>
      </w:r>
      <w:r>
        <w:t>?</w:t>
      </w:r>
    </w:p>
    <w:p w14:paraId="1A245340" w14:textId="50AE5D9F" w:rsidR="001F3CF7" w:rsidRDefault="005B6717" w:rsidP="001F3CF7">
      <w:r>
        <w:t xml:space="preserve">This section lists the techniques that need to be implemented </w:t>
      </w:r>
      <w:proofErr w:type="gramStart"/>
      <w:r>
        <w:t>in order to</w:t>
      </w:r>
      <w:proofErr w:type="gramEnd"/>
      <w:r>
        <w:t xml:space="preserve"> tag abbreviations or acronyms in a PDF document.</w:t>
      </w:r>
    </w:p>
    <w:p w14:paraId="62B720F5" w14:textId="64107747" w:rsidR="005B6717" w:rsidRDefault="002F32E5" w:rsidP="00276102">
      <w:pPr>
        <w:pStyle w:val="ListParagraph"/>
        <w:numPr>
          <w:ilvl w:val="0"/>
          <w:numId w:val="20"/>
        </w:numPr>
      </w:pPr>
      <w:r>
        <w:t>Add the full for</w:t>
      </w:r>
      <w:r w:rsidR="00931F58">
        <w:t>m</w:t>
      </w:r>
      <w:r>
        <w:t xml:space="preserve"> of abbreviations and acronyms </w:t>
      </w:r>
      <w:r w:rsidR="00931F58">
        <w:t xml:space="preserve">by </w:t>
      </w:r>
      <w:r w:rsidR="00601911">
        <w:t xml:space="preserve">typing </w:t>
      </w:r>
      <w:r w:rsidR="00931F58">
        <w:t xml:space="preserve">it in the Expansion Text field available in the </w:t>
      </w:r>
      <w:r w:rsidR="00601911">
        <w:t xml:space="preserve">Contents Tab of the </w:t>
      </w:r>
      <w:r w:rsidR="00931F58">
        <w:t>tag</w:t>
      </w:r>
      <w:r w:rsidR="00601911">
        <w:t>’s</w:t>
      </w:r>
      <w:r w:rsidR="00931F58">
        <w:t xml:space="preserve"> properties.</w:t>
      </w:r>
    </w:p>
    <w:p w14:paraId="0A200F2C" w14:textId="77777777" w:rsidR="001F3CF7" w:rsidRDefault="001F3CF7" w:rsidP="001F3CF7"/>
    <w:p w14:paraId="58E4D18B" w14:textId="6884A4E6" w:rsidR="001706F3" w:rsidRDefault="001706F3" w:rsidP="001706F3">
      <w:pPr>
        <w:pStyle w:val="tips"/>
      </w:pPr>
      <w:r w:rsidRPr="007C7931">
        <w:rPr>
          <w:rFonts w:ascii="Wingdings" w:eastAsia="Wingdings" w:hAnsi="Wingdings" w:cs="Wingdings"/>
          <w:sz w:val="40"/>
          <w:szCs w:val="40"/>
        </w:rPr>
        <w:t></w:t>
      </w:r>
      <w:r w:rsidR="0076196E">
        <w:t xml:space="preserve">Tip: </w:t>
      </w:r>
    </w:p>
    <w:p w14:paraId="6A27A335" w14:textId="55CA9C8E" w:rsidR="0076196E" w:rsidRDefault="0076196E" w:rsidP="001706F3">
      <w:pPr>
        <w:pStyle w:val="tips"/>
      </w:pPr>
      <w:r>
        <w:t xml:space="preserve">Add expansion for abbreviations and acronyms </w:t>
      </w:r>
      <w:r w:rsidR="003D31B4">
        <w:t xml:space="preserve">only </w:t>
      </w:r>
      <w:r>
        <w:t xml:space="preserve">for the first occurrence in the document </w:t>
      </w:r>
      <w:r w:rsidR="003D31B4">
        <w:t>to avoid excessive listening for screen reader users.</w:t>
      </w:r>
    </w:p>
    <w:p w14:paraId="4E286F60" w14:textId="77777777" w:rsidR="003D31B4" w:rsidRDefault="003D31B4" w:rsidP="001F3CF7"/>
    <w:p w14:paraId="6CC6421C" w14:textId="77777777" w:rsidR="006A5AED" w:rsidRDefault="006A5AED" w:rsidP="006A5AED">
      <w:pPr>
        <w:pStyle w:val="Heading4"/>
      </w:pPr>
      <w:r>
        <w:t>Practices to Apply &amp; Avoid</w:t>
      </w:r>
    </w:p>
    <w:p w14:paraId="0EDEBD57" w14:textId="50BF1AEA" w:rsidR="00CE7DA5" w:rsidRDefault="00CE7DA5" w:rsidP="00CE7DA5">
      <w:pPr>
        <w:pStyle w:val="Dont"/>
        <w:ind w:left="450"/>
      </w:pPr>
      <w:r>
        <w:t xml:space="preserve">Avoid using abbreviations without </w:t>
      </w:r>
      <w:r w:rsidR="00C44512">
        <w:t xml:space="preserve">specifying </w:t>
      </w:r>
      <w:r>
        <w:t xml:space="preserve">their expansion </w:t>
      </w:r>
      <w:r w:rsidR="00A74D3B">
        <w:t>i</w:t>
      </w:r>
      <w:r>
        <w:t xml:space="preserve">n a </w:t>
      </w:r>
      <w:r w:rsidR="00152691">
        <w:t>file</w:t>
      </w:r>
      <w:r>
        <w:t xml:space="preserve">. </w:t>
      </w:r>
    </w:p>
    <w:p w14:paraId="2B59DE3D" w14:textId="40D451DD" w:rsidR="0029155B" w:rsidRDefault="0029155B" w:rsidP="0029155B">
      <w:r>
        <w:t xml:space="preserve">For example, </w:t>
      </w:r>
      <w:r w:rsidR="000D49FF">
        <w:t xml:space="preserve">in the </w:t>
      </w:r>
      <w:r w:rsidR="00356DB7">
        <w:t>2020-</w:t>
      </w:r>
      <w:r w:rsidR="00001BD5">
        <w:t>LTIP-</w:t>
      </w:r>
      <w:r w:rsidR="00D31FC0">
        <w:t>target-disclosure</w:t>
      </w:r>
      <w:r w:rsidR="00356DB7">
        <w:t>-FINAL.pdf, the expansion for the term “FTSE” is not specified in th</w:t>
      </w:r>
      <w:r w:rsidR="000674B6">
        <w:t>e expansion text box</w:t>
      </w:r>
      <w:r w:rsidR="008C1326">
        <w:t xml:space="preserve"> </w:t>
      </w:r>
      <w:r w:rsidR="00C44512">
        <w:t>at</w:t>
      </w:r>
      <w:r w:rsidR="008C1326">
        <w:t xml:space="preserve"> the first </w:t>
      </w:r>
      <w:r w:rsidR="00C44512">
        <w:t>occurrence</w:t>
      </w:r>
      <w:r w:rsidR="000674B6">
        <w:t xml:space="preserve">. </w:t>
      </w:r>
    </w:p>
    <w:p w14:paraId="6C5F3319" w14:textId="01DFDC9C" w:rsidR="00A74D3B" w:rsidRDefault="0029155B" w:rsidP="00FA5676">
      <w:pPr>
        <w:jc w:val="center"/>
      </w:pPr>
      <w:r>
        <w:rPr>
          <w:noProof/>
        </w:rPr>
        <w:drawing>
          <wp:inline distT="0" distB="0" distL="0" distR="0" wp14:anchorId="041EFE47" wp14:editId="3D19F4D6">
            <wp:extent cx="5943600" cy="2622550"/>
            <wp:effectExtent l="19050" t="19050" r="19050" b="25400"/>
            <wp:docPr id="84" name="Picture 84" descr="Expansion text for the term &quot;FTSE&quot; not specifi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Expansion text for the term &quot;FTSE&quot; not specified. "/>
                    <pic:cNvPicPr/>
                  </pic:nvPicPr>
                  <pic:blipFill>
                    <a:blip r:embed="rId90"/>
                    <a:stretch>
                      <a:fillRect/>
                    </a:stretch>
                  </pic:blipFill>
                  <pic:spPr>
                    <a:xfrm>
                      <a:off x="0" y="0"/>
                      <a:ext cx="5943600" cy="2622550"/>
                    </a:xfrm>
                    <a:prstGeom prst="rect">
                      <a:avLst/>
                    </a:prstGeom>
                    <a:ln>
                      <a:solidFill>
                        <a:schemeClr val="tx1"/>
                      </a:solidFill>
                    </a:ln>
                  </pic:spPr>
                </pic:pic>
              </a:graphicData>
            </a:graphic>
          </wp:inline>
        </w:drawing>
      </w:r>
    </w:p>
    <w:p w14:paraId="102B630D" w14:textId="63746E46" w:rsidR="005E01E1" w:rsidRDefault="005E01E1" w:rsidP="005E01E1">
      <w:pPr>
        <w:pStyle w:val="Do"/>
        <w:rPr>
          <w:szCs w:val="20"/>
        </w:rPr>
      </w:pPr>
      <w:r w:rsidRPr="002C1888">
        <w:rPr>
          <w:szCs w:val="20"/>
        </w:rPr>
        <w:t>Pro</w:t>
      </w:r>
      <w:r>
        <w:rPr>
          <w:szCs w:val="20"/>
        </w:rPr>
        <w:t>vide the full form of an abbreviation.</w:t>
      </w:r>
    </w:p>
    <w:p w14:paraId="56F05C9C" w14:textId="77777777" w:rsidR="005E01E1" w:rsidRDefault="005E01E1" w:rsidP="005E01E1"/>
    <w:p w14:paraId="15C53F15" w14:textId="0BBA0030" w:rsidR="005E01E1" w:rsidRDefault="005E01E1" w:rsidP="005E01E1">
      <w:r>
        <w:t xml:space="preserve">For example, in the 2020-LTIP-target-disclosure-FINAL.pdf, the expansion for the term “FTSE” is specified </w:t>
      </w:r>
      <w:r w:rsidR="0096120E">
        <w:t>as “</w:t>
      </w:r>
      <w:r w:rsidR="000C0116" w:rsidRPr="000C0116">
        <w:t>Financial Times Stock Exchange (FTSE)</w:t>
      </w:r>
      <w:r w:rsidR="000C0116">
        <w:t xml:space="preserve">” </w:t>
      </w:r>
      <w:r>
        <w:t>in the expansion text box</w:t>
      </w:r>
      <w:r w:rsidR="000C0116">
        <w:t xml:space="preserve"> </w:t>
      </w:r>
      <w:r w:rsidR="00493199">
        <w:t>at the</w:t>
      </w:r>
      <w:r w:rsidR="000C0116">
        <w:t xml:space="preserve"> first </w:t>
      </w:r>
      <w:r w:rsidR="008665C7">
        <w:t>occurrence</w:t>
      </w:r>
      <w:r w:rsidR="000C0116">
        <w:t>.</w:t>
      </w:r>
    </w:p>
    <w:p w14:paraId="4B78E36A" w14:textId="0061C548" w:rsidR="0096120E" w:rsidRDefault="0096120E" w:rsidP="005E01E1">
      <w:r>
        <w:rPr>
          <w:noProof/>
        </w:rPr>
        <w:drawing>
          <wp:inline distT="0" distB="0" distL="0" distR="0" wp14:anchorId="41D9F947" wp14:editId="0FC46DBF">
            <wp:extent cx="5943600" cy="2654300"/>
            <wp:effectExtent l="19050" t="19050" r="19050" b="12700"/>
            <wp:docPr id="85" name="Picture 85" descr="Expansion text for the term &quot;FTSE&quot; specified as &quot;Financial Times Stock Exchange (FT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Expansion text for the term &quot;FTSE&quot; specified as &quot;Financial Times Stock Exchange (FTSE)&quot;."/>
                    <pic:cNvPicPr/>
                  </pic:nvPicPr>
                  <pic:blipFill>
                    <a:blip r:embed="rId91"/>
                    <a:stretch>
                      <a:fillRect/>
                    </a:stretch>
                  </pic:blipFill>
                  <pic:spPr>
                    <a:xfrm>
                      <a:off x="0" y="0"/>
                      <a:ext cx="5943600" cy="2654300"/>
                    </a:xfrm>
                    <a:prstGeom prst="rect">
                      <a:avLst/>
                    </a:prstGeom>
                    <a:ln>
                      <a:solidFill>
                        <a:schemeClr val="tx1"/>
                      </a:solidFill>
                    </a:ln>
                  </pic:spPr>
                </pic:pic>
              </a:graphicData>
            </a:graphic>
          </wp:inline>
        </w:drawing>
      </w:r>
    </w:p>
    <w:p w14:paraId="0ACDD732" w14:textId="77777777" w:rsidR="005E01E1" w:rsidRPr="005E01E1" w:rsidRDefault="005E01E1" w:rsidP="005E01E1">
      <w:pPr>
        <w:pStyle w:val="Do"/>
        <w:numPr>
          <w:ilvl w:val="0"/>
          <w:numId w:val="0"/>
        </w:numPr>
        <w:rPr>
          <w:szCs w:val="20"/>
        </w:rPr>
      </w:pPr>
    </w:p>
    <w:p w14:paraId="54C317D1" w14:textId="77777777" w:rsidR="009E264A" w:rsidRDefault="009E264A" w:rsidP="009E264A">
      <w:pPr>
        <w:pStyle w:val="Level"/>
      </w:pPr>
      <w:r>
        <w:t>User Groups Affected</w:t>
      </w:r>
    </w:p>
    <w:p w14:paraId="5B7587F6" w14:textId="77777777" w:rsidR="009E264A" w:rsidRDefault="009E264A" w:rsidP="009E264A">
      <w:pPr>
        <w:pStyle w:val="ListParagraph"/>
        <w:numPr>
          <w:ilvl w:val="0"/>
          <w:numId w:val="6"/>
        </w:numPr>
        <w:spacing w:after="100" w:afterAutospacing="1" w:line="240" w:lineRule="auto"/>
        <w:jc w:val="both"/>
        <w:rPr>
          <w:rFonts w:eastAsia="Times New Roman" w:cstheme="minorHAnsi"/>
          <w:szCs w:val="24"/>
        </w:rPr>
      </w:pPr>
      <w:r w:rsidRPr="00433878">
        <w:rPr>
          <w:rFonts w:eastAsia="Times New Roman" w:cstheme="minorHAnsi"/>
          <w:szCs w:val="24"/>
        </w:rPr>
        <w:t xml:space="preserve">Blind </w:t>
      </w:r>
      <w:r>
        <w:rPr>
          <w:rFonts w:eastAsia="Times New Roman" w:cstheme="minorHAnsi"/>
          <w:szCs w:val="24"/>
        </w:rPr>
        <w:t>u</w:t>
      </w:r>
      <w:r w:rsidRPr="00433878">
        <w:rPr>
          <w:rFonts w:eastAsia="Times New Roman" w:cstheme="minorHAnsi"/>
          <w:szCs w:val="24"/>
        </w:rPr>
        <w:t>sers</w:t>
      </w:r>
    </w:p>
    <w:p w14:paraId="4111A7AE" w14:textId="77777777" w:rsidR="009E264A" w:rsidRDefault="009E264A" w:rsidP="009E264A">
      <w:pPr>
        <w:pStyle w:val="ListParagraph"/>
        <w:numPr>
          <w:ilvl w:val="0"/>
          <w:numId w:val="6"/>
        </w:numPr>
        <w:spacing w:after="100" w:afterAutospacing="1" w:line="240" w:lineRule="auto"/>
        <w:jc w:val="both"/>
        <w:rPr>
          <w:rFonts w:eastAsia="Times New Roman" w:cstheme="minorHAnsi"/>
          <w:szCs w:val="24"/>
        </w:rPr>
      </w:pPr>
      <w:r>
        <w:rPr>
          <w:rFonts w:eastAsia="Times New Roman" w:cstheme="minorHAnsi"/>
          <w:szCs w:val="24"/>
        </w:rPr>
        <w:t>Low-vision users</w:t>
      </w:r>
    </w:p>
    <w:p w14:paraId="3C505AE2" w14:textId="17876A9C" w:rsidR="00FA5676" w:rsidRPr="009E264A" w:rsidRDefault="009E264A" w:rsidP="009E264A">
      <w:pPr>
        <w:pStyle w:val="ListParagraph"/>
        <w:numPr>
          <w:ilvl w:val="0"/>
          <w:numId w:val="6"/>
        </w:numPr>
        <w:spacing w:after="100" w:afterAutospacing="1" w:line="240" w:lineRule="auto"/>
        <w:jc w:val="both"/>
        <w:rPr>
          <w:rFonts w:eastAsia="Times New Roman" w:cstheme="minorHAnsi"/>
          <w:szCs w:val="24"/>
        </w:rPr>
      </w:pPr>
      <w:r w:rsidRPr="009E264A">
        <w:rPr>
          <w:rFonts w:eastAsia="Times New Roman" w:cstheme="minorHAnsi"/>
          <w:szCs w:val="24"/>
        </w:rPr>
        <w:t>Deaf-blind users</w:t>
      </w:r>
    </w:p>
    <w:p w14:paraId="6E4A73E1" w14:textId="77777777" w:rsidR="00FD6775" w:rsidRDefault="00FD6775" w:rsidP="003839C1"/>
    <w:p w14:paraId="0815E9CC" w14:textId="67356ED2" w:rsidR="004F0851" w:rsidRDefault="006A5AED" w:rsidP="009E4E92">
      <w:pPr>
        <w:pStyle w:val="Heading4"/>
      </w:pPr>
      <w:r>
        <w:t>How to test for Accessibility?</w:t>
      </w:r>
    </w:p>
    <w:p w14:paraId="0BE65C25" w14:textId="6301A615" w:rsidR="00BC292E" w:rsidRDefault="00BC292E" w:rsidP="00BC292E">
      <w:r>
        <w:t xml:space="preserve">To </w:t>
      </w:r>
      <w:r w:rsidR="002A7C37">
        <w:t>check if expansion for abbreviations and acronyms are specified in the first occurrence in the PDF document, perform the following steps:</w:t>
      </w:r>
    </w:p>
    <w:p w14:paraId="730B6C1D" w14:textId="39617DAD" w:rsidR="00A02884" w:rsidRDefault="00A02884" w:rsidP="00276102">
      <w:pPr>
        <w:pStyle w:val="ListParagraph"/>
        <w:numPr>
          <w:ilvl w:val="0"/>
          <w:numId w:val="64"/>
        </w:numPr>
      </w:pPr>
      <w:r>
        <w:t>Open the PDF file that needs to be tested using the Acrobat Professional.</w:t>
      </w:r>
    </w:p>
    <w:p w14:paraId="02197443" w14:textId="729A8DB1" w:rsidR="00A02884" w:rsidRDefault="008804B2" w:rsidP="00276102">
      <w:pPr>
        <w:pStyle w:val="ListParagraph"/>
        <w:numPr>
          <w:ilvl w:val="0"/>
          <w:numId w:val="64"/>
        </w:numPr>
      </w:pPr>
      <w:r>
        <w:t>Select the abbreviation or acronym text and open the Tags Panel.</w:t>
      </w:r>
    </w:p>
    <w:p w14:paraId="1ADAD757" w14:textId="230AA4DA" w:rsidR="008804B2" w:rsidRDefault="00C86166" w:rsidP="00276102">
      <w:pPr>
        <w:pStyle w:val="ListParagraph"/>
        <w:numPr>
          <w:ilvl w:val="0"/>
          <w:numId w:val="64"/>
        </w:numPr>
      </w:pPr>
      <w:r>
        <w:t>Click on “Find Tag from Selection” available below Options in the Tags Panel.</w:t>
      </w:r>
    </w:p>
    <w:p w14:paraId="72D90D13" w14:textId="17051DE7" w:rsidR="00C86166" w:rsidRDefault="00C86166" w:rsidP="00276102">
      <w:pPr>
        <w:pStyle w:val="ListParagraph"/>
        <w:numPr>
          <w:ilvl w:val="0"/>
          <w:numId w:val="64"/>
        </w:numPr>
      </w:pPr>
      <w:r>
        <w:t xml:space="preserve">Right-click on the tag’s properties and </w:t>
      </w:r>
      <w:r w:rsidR="00291333">
        <w:t>click on the Contents Tab.</w:t>
      </w:r>
    </w:p>
    <w:p w14:paraId="00CFE310" w14:textId="591B2FD1" w:rsidR="00291333" w:rsidRDefault="00291333" w:rsidP="00276102">
      <w:pPr>
        <w:pStyle w:val="ListParagraph"/>
        <w:numPr>
          <w:ilvl w:val="0"/>
          <w:numId w:val="64"/>
        </w:numPr>
      </w:pPr>
      <w:r>
        <w:t>Check if full form of abbreviation or acronym is specified in the Expansion Text box.</w:t>
      </w:r>
    </w:p>
    <w:p w14:paraId="2340A441" w14:textId="6BC7541D" w:rsidR="00291333" w:rsidRDefault="00291333" w:rsidP="00276102">
      <w:pPr>
        <w:pStyle w:val="ListParagraph"/>
        <w:numPr>
          <w:ilvl w:val="0"/>
          <w:numId w:val="64"/>
        </w:numPr>
      </w:pPr>
      <w:r>
        <w:t>If the condition in step 5 fails than it is an accessibility violation as per WCAG 2.1 success criteria 3.1.4 at Level AAA.</w:t>
      </w:r>
    </w:p>
    <w:p w14:paraId="74EED44D" w14:textId="77777777" w:rsidR="00291333" w:rsidRDefault="00291333" w:rsidP="00291333"/>
    <w:p w14:paraId="36A04A95" w14:textId="77777777" w:rsidR="00BC292E" w:rsidRDefault="00BC292E" w:rsidP="00BC292E"/>
    <w:p w14:paraId="1E526B34" w14:textId="77777777" w:rsidR="009E4E92" w:rsidRDefault="009E4E92">
      <w:pPr>
        <w:rPr>
          <w:rFonts w:ascii="Calibri Light" w:eastAsia="Times New Roman" w:hAnsi="Calibri Light"/>
          <w:b/>
          <w:bCs/>
          <w:color w:val="00437E"/>
          <w:sz w:val="40"/>
          <w:szCs w:val="26"/>
        </w:rPr>
      </w:pPr>
      <w:r>
        <w:rPr>
          <w:b/>
          <w:bCs/>
        </w:rPr>
        <w:br w:type="page"/>
      </w:r>
    </w:p>
    <w:p w14:paraId="464C0BE5" w14:textId="07E95AF0" w:rsidR="004F0851" w:rsidRPr="007242AF" w:rsidRDefault="004F0851" w:rsidP="007242AF">
      <w:pPr>
        <w:pStyle w:val="Heading2"/>
        <w:rPr>
          <w:b/>
          <w:bCs/>
        </w:rPr>
      </w:pPr>
      <w:bookmarkStart w:id="74" w:name="_Toc57986882"/>
      <w:r w:rsidRPr="00654FC0">
        <w:rPr>
          <w:b/>
          <w:bCs/>
        </w:rPr>
        <w:t>STEM EQUATIONS</w:t>
      </w:r>
      <w:bookmarkEnd w:id="74"/>
    </w:p>
    <w:p w14:paraId="16A4DBAE" w14:textId="77777777" w:rsidR="009A61AB" w:rsidRDefault="009A61AB" w:rsidP="009A61AB">
      <w:r>
        <w:t xml:space="preserve">Science Technology Engineering Mathematics (STEM) content is one of the most challenging types of content as far as accessibility is concerned. At the same time, it is crucial to make it accessible to ensure learners with different types of disabilities can access the content using their Assistive Technology. </w:t>
      </w:r>
    </w:p>
    <w:p w14:paraId="4D8C6B31" w14:textId="58303F38" w:rsidR="009A61AB" w:rsidRDefault="009A61AB" w:rsidP="009A61AB">
      <w:r>
        <w:t xml:space="preserve">STEM education is important as it teaches logic and critical thinking. STEM education is also important as it is required in different job profiles on offer in the market. However, learners with disabilities are often at a disadvantage since STEM content is not created keeping accessibility in mind. STEM content consists of equations, subscripts, and superscripts as well as mathematic formulas to a large extent. It also includes simulations, </w:t>
      </w:r>
      <w:r w:rsidR="00AF61BF">
        <w:t>experiments,</w:t>
      </w:r>
      <w:r>
        <w:t xml:space="preserve"> </w:t>
      </w:r>
      <w:r w:rsidR="00CA12DE">
        <w:t xml:space="preserve">and </w:t>
      </w:r>
      <w:r>
        <w:t xml:space="preserve">diagrams. </w:t>
      </w:r>
    </w:p>
    <w:p w14:paraId="1EF90D7F" w14:textId="722D26FB" w:rsidR="009A61AB" w:rsidRDefault="00AF61BF" w:rsidP="009A61AB">
      <w:r w:rsidRPr="007C7931">
        <w:rPr>
          <w:noProof/>
        </w:rPr>
        <w:drawing>
          <wp:inline distT="0" distB="0" distL="0" distR="0" wp14:anchorId="6E7DE780" wp14:editId="493D568E">
            <wp:extent cx="807886" cy="327445"/>
            <wp:effectExtent l="19050" t="19050" r="11430" b="15875"/>
            <wp:docPr id="107" name="Picture 107"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p w14:paraId="53877AAE" w14:textId="77777777" w:rsidR="009A61AB" w:rsidRDefault="009A61AB" w:rsidP="009A61AB">
      <w:pPr>
        <w:pStyle w:val="Guide"/>
        <w:spacing w:after="0"/>
      </w:pPr>
      <w:r>
        <w:t>4.1.2 Name, Role, Value</w:t>
      </w:r>
      <w:r>
        <w:tab/>
      </w:r>
      <w:r>
        <w:tab/>
      </w:r>
      <w:r>
        <w:tab/>
      </w:r>
      <w:r>
        <w:tab/>
      </w:r>
      <w:r>
        <w:tab/>
      </w:r>
      <w:r>
        <w:tab/>
      </w:r>
      <w:r>
        <w:tab/>
      </w:r>
      <w:r>
        <w:tab/>
        <w:t>Level A</w:t>
      </w:r>
    </w:p>
    <w:p w14:paraId="0F7A523C" w14:textId="77777777" w:rsidR="009A61AB" w:rsidRDefault="009A61AB" w:rsidP="009A61AB">
      <w:pPr>
        <w:pStyle w:val="Style2"/>
        <w:rPr>
          <w:lang w:val="en-US"/>
        </w:rPr>
      </w:pPr>
      <w:r>
        <w:rPr>
          <w:lang w:val="en-US"/>
        </w:rPr>
        <w:t xml:space="preserve">For all user interface components (including but not limited </w:t>
      </w:r>
      <w:proofErr w:type="gramStart"/>
      <w:r>
        <w:rPr>
          <w:lang w:val="en-US"/>
        </w:rPr>
        <w:t>to:</w:t>
      </w:r>
      <w:proofErr w:type="gramEnd"/>
      <w:r>
        <w:rPr>
          <w:lang w:val="en-US"/>
        </w:rPr>
        <w:t xml:space="preserve"> form elements, links and components generated by script), the name and role can be programmatically determined; states, properties, and values that can be set by the user can be programmatically set; and notification of changes to these items is available to user agents, including assistive technologies. </w:t>
      </w:r>
    </w:p>
    <w:p w14:paraId="62B18649" w14:textId="77777777" w:rsidR="009A61AB" w:rsidRDefault="009A61AB" w:rsidP="009A61AB"/>
    <w:p w14:paraId="6E7117AC" w14:textId="25EBCBF5" w:rsidR="004F0851" w:rsidRPr="00ED3663" w:rsidRDefault="004F0851" w:rsidP="004F0851">
      <w:pPr>
        <w:pStyle w:val="Heading3"/>
        <w:rPr>
          <w:b/>
        </w:rPr>
      </w:pPr>
      <w:bookmarkStart w:id="75" w:name="_Toc57986883"/>
      <w:r>
        <w:rPr>
          <w:b/>
        </w:rPr>
        <w:t>Alternate text for formula tags</w:t>
      </w:r>
      <w:bookmarkEnd w:id="75"/>
    </w:p>
    <w:p w14:paraId="0A2EEC52" w14:textId="11271B1B" w:rsidR="00CA12DE" w:rsidRDefault="00661825" w:rsidP="00CA12DE">
      <w:r>
        <w:t xml:space="preserve">Formula tags are used to present accessible math content in a PDF document. Alternate text needs to be specified for mathematical </w:t>
      </w:r>
      <w:r w:rsidR="001D07C5">
        <w:t xml:space="preserve">equations </w:t>
      </w:r>
      <w:r w:rsidR="0045600C">
        <w:t xml:space="preserve">to enable </w:t>
      </w:r>
      <w:r w:rsidR="001D07C5">
        <w:t xml:space="preserve">users with visual disabilities to access the math content. </w:t>
      </w:r>
      <w:r w:rsidR="0045600C">
        <w:t xml:space="preserve">Adding descriptions via the alternate text does not </w:t>
      </w:r>
      <w:r w:rsidR="003257F3">
        <w:t xml:space="preserve">provide an equitable experience for users with visual disabilities </w:t>
      </w:r>
      <w:r w:rsidR="009749C5">
        <w:t xml:space="preserve">while accessing math content but currently it is the only option available to make the math content accessible for them. </w:t>
      </w:r>
    </w:p>
    <w:p w14:paraId="6A973C41" w14:textId="48B93484" w:rsidR="009749C5" w:rsidRPr="00CA12DE" w:rsidRDefault="00AF61BF" w:rsidP="00CA12DE">
      <w:r w:rsidRPr="007C7931">
        <w:rPr>
          <w:noProof/>
        </w:rPr>
        <w:drawing>
          <wp:inline distT="0" distB="0" distL="0" distR="0" wp14:anchorId="76A5F6C5" wp14:editId="04207922">
            <wp:extent cx="807886" cy="327445"/>
            <wp:effectExtent l="19050" t="19050" r="11430" b="15875"/>
            <wp:docPr id="108" name="Picture 108"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20" w:firstRow="1" w:lastRow="0" w:firstColumn="0" w:lastColumn="0" w:noHBand="0" w:noVBand="0"/>
      </w:tblPr>
      <w:tblGrid>
        <w:gridCol w:w="3329"/>
        <w:gridCol w:w="6282"/>
      </w:tblGrid>
      <w:tr w:rsidR="004E633C" w14:paraId="0B3CAD72" w14:textId="77777777" w:rsidTr="00321431">
        <w:trPr>
          <w:trHeight w:val="431"/>
        </w:trPr>
        <w:tc>
          <w:tcPr>
            <w:tcW w:w="1732" w:type="pct"/>
            <w:hideMark/>
          </w:tcPr>
          <w:p w14:paraId="30218FDD" w14:textId="77777777" w:rsidR="004E633C" w:rsidRDefault="004E633C" w:rsidP="0021751A">
            <w:pPr>
              <w:pStyle w:val="Level"/>
            </w:pPr>
            <w:r>
              <w:t>WCAG Success Criteria</w:t>
            </w:r>
          </w:p>
        </w:tc>
        <w:tc>
          <w:tcPr>
            <w:tcW w:w="3268" w:type="pct"/>
            <w:hideMark/>
          </w:tcPr>
          <w:p w14:paraId="1298CEA8" w14:textId="77777777" w:rsidR="004E633C" w:rsidRDefault="004E633C" w:rsidP="0021751A">
            <w:pPr>
              <w:pStyle w:val="Level"/>
              <w:ind w:left="15"/>
            </w:pPr>
            <w:r>
              <w:t>WCAG Conformance Level</w:t>
            </w:r>
          </w:p>
        </w:tc>
      </w:tr>
      <w:tr w:rsidR="004E633C" w14:paraId="7306739A" w14:textId="77777777" w:rsidTr="00321431">
        <w:trPr>
          <w:trHeight w:val="521"/>
        </w:trPr>
        <w:tc>
          <w:tcPr>
            <w:tcW w:w="1732" w:type="pct"/>
            <w:hideMark/>
          </w:tcPr>
          <w:p w14:paraId="31D69A8C" w14:textId="606369CA" w:rsidR="004E633C" w:rsidRDefault="009E6825" w:rsidP="0021751A">
            <w:pPr>
              <w:pStyle w:val="Strong1"/>
            </w:pPr>
            <w:r>
              <w:t>4.1.2</w:t>
            </w:r>
            <w:r w:rsidR="00321431">
              <w:t xml:space="preserve"> Name, Role, Value</w:t>
            </w:r>
          </w:p>
        </w:tc>
        <w:tc>
          <w:tcPr>
            <w:tcW w:w="3268" w:type="pct"/>
            <w:hideMark/>
          </w:tcPr>
          <w:p w14:paraId="10F3C62D" w14:textId="1793311E" w:rsidR="004E633C" w:rsidRDefault="00321431" w:rsidP="0021751A">
            <w:pPr>
              <w:pStyle w:val="Strong1"/>
            </w:pPr>
            <w:r>
              <w:t>Level A</w:t>
            </w:r>
          </w:p>
        </w:tc>
      </w:tr>
    </w:tbl>
    <w:p w14:paraId="598DD12E" w14:textId="77777777" w:rsidR="004E633C" w:rsidRDefault="004E633C" w:rsidP="004E633C">
      <w:pPr>
        <w:pStyle w:val="Heading4"/>
      </w:pPr>
      <w:r w:rsidRPr="005E549F">
        <w:t>How to implement</w:t>
      </w:r>
      <w:r>
        <w:t>?</w:t>
      </w:r>
    </w:p>
    <w:p w14:paraId="3730624A" w14:textId="4C25F965" w:rsidR="009E51E9" w:rsidRDefault="0058762D" w:rsidP="00442BA6">
      <w:r>
        <w:t>This section lists the techniques for implementing accessible math content in a PDF documen</w:t>
      </w:r>
      <w:r w:rsidR="00442BA6">
        <w:t>t.</w:t>
      </w:r>
    </w:p>
    <w:p w14:paraId="28DA470F" w14:textId="0E7C62E1" w:rsidR="0058762D" w:rsidRDefault="00442BA6" w:rsidP="00DC646F">
      <w:pPr>
        <w:pStyle w:val="ListParagraph"/>
        <w:numPr>
          <w:ilvl w:val="0"/>
          <w:numId w:val="6"/>
        </w:numPr>
      </w:pPr>
      <w:r>
        <w:t xml:space="preserve">Use the &lt;Formula&gt; tag to tag the math content. </w:t>
      </w:r>
    </w:p>
    <w:p w14:paraId="0F9C8043" w14:textId="3A7821B6" w:rsidR="00E03A9B" w:rsidRDefault="00C04AAF" w:rsidP="00DC646F">
      <w:pPr>
        <w:pStyle w:val="ListParagraph"/>
        <w:numPr>
          <w:ilvl w:val="0"/>
          <w:numId w:val="6"/>
        </w:numPr>
      </w:pPr>
      <w:r>
        <w:t xml:space="preserve">Add description for the math content via the </w:t>
      </w:r>
      <w:r w:rsidR="003071E1">
        <w:t>actual text</w:t>
      </w:r>
      <w:r w:rsidR="00CE11E3">
        <w:t xml:space="preserve"> </w:t>
      </w:r>
      <w:r>
        <w:t>field of the &lt;Formula&gt; tag.</w:t>
      </w:r>
      <w:r w:rsidR="00E03A9B">
        <w:t xml:space="preserve"> </w:t>
      </w:r>
    </w:p>
    <w:p w14:paraId="54AEC1F5" w14:textId="3F7A6004" w:rsidR="00321431" w:rsidRDefault="00321431" w:rsidP="00321431">
      <w:pPr>
        <w:pStyle w:val="tips"/>
      </w:pPr>
      <w:r w:rsidRPr="007C7931">
        <w:rPr>
          <w:rFonts w:ascii="Wingdings" w:eastAsia="Wingdings" w:hAnsi="Wingdings" w:cs="Wingdings"/>
          <w:sz w:val="40"/>
          <w:szCs w:val="40"/>
        </w:rPr>
        <w:t></w:t>
      </w:r>
      <w:r w:rsidR="00DC646F">
        <w:t xml:space="preserve">Tip: </w:t>
      </w:r>
    </w:p>
    <w:p w14:paraId="10514BE4" w14:textId="5FD8A829" w:rsidR="00DC646F" w:rsidRDefault="00DC646F" w:rsidP="00321431">
      <w:pPr>
        <w:pStyle w:val="tips"/>
      </w:pPr>
      <w:r>
        <w:t xml:space="preserve">Spell the mathematical symbols, such as “fraction” instead of </w:t>
      </w:r>
      <w:r w:rsidR="00021238">
        <w:t xml:space="preserve">using </w:t>
      </w:r>
      <w:r>
        <w:t>symbol</w:t>
      </w:r>
      <w:r w:rsidR="00592CE4">
        <w:t>s</w:t>
      </w:r>
      <w:r>
        <w:t xml:space="preserve"> within the </w:t>
      </w:r>
      <w:r w:rsidR="003071E1">
        <w:t>actual</w:t>
      </w:r>
      <w:r w:rsidR="0090248E">
        <w:t xml:space="preserve"> </w:t>
      </w:r>
      <w:r>
        <w:t xml:space="preserve">text </w:t>
      </w:r>
      <w:r w:rsidR="00021238">
        <w:t xml:space="preserve">to make it easier for screen reader users to interpret the content. </w:t>
      </w:r>
    </w:p>
    <w:p w14:paraId="4AE61183" w14:textId="39F16D4B" w:rsidR="006A69C8" w:rsidRPr="006A69C8" w:rsidRDefault="008623B8" w:rsidP="006A69C8">
      <w:pPr>
        <w:rPr>
          <w:rFonts w:ascii="Segoe UI" w:eastAsia="Times New Roman" w:hAnsi="Segoe UI" w:cs="Segoe UI"/>
          <w:sz w:val="21"/>
          <w:szCs w:val="21"/>
        </w:rPr>
      </w:pPr>
      <w:r w:rsidRPr="008623B8">
        <w:rPr>
          <w:b/>
          <w:bCs/>
        </w:rPr>
        <w:t>Note:</w:t>
      </w:r>
      <w:r>
        <w:rPr>
          <w:b/>
          <w:bCs/>
        </w:rPr>
        <w:t xml:space="preserve"> </w:t>
      </w:r>
      <w:r w:rsidR="006A69C8" w:rsidRPr="006A69C8">
        <w:rPr>
          <w:rFonts w:eastAsia="Times New Roman" w:cstheme="minorHAnsi"/>
        </w:rPr>
        <w:t>As per the accessibility guidance documented in different PDF accessibility standards and guidelines, alternate alternative text needs to be specified for the &lt;Formula&gt; tag. However, at Pearson we require textual description for the math equation using the actual text property of the &lt;Formula&gt; tag. Using the actual text property allows all screen readers to announce the alternative text for &lt;formula&gt; tag elements.</w:t>
      </w:r>
    </w:p>
    <w:p w14:paraId="302DA33D" w14:textId="4E332742" w:rsidR="00592CE4" w:rsidRDefault="00592CE4" w:rsidP="00DC646F"/>
    <w:p w14:paraId="43CB6BF3" w14:textId="4AB7ED90" w:rsidR="004F0851" w:rsidRDefault="004F0851" w:rsidP="004F0851">
      <w:pPr>
        <w:pStyle w:val="Heading4"/>
      </w:pPr>
      <w:r>
        <w:t>Practices to Apply &amp; Avoid</w:t>
      </w:r>
    </w:p>
    <w:p w14:paraId="298DED38" w14:textId="7C823D30" w:rsidR="00CB1B18" w:rsidRPr="00B501F0" w:rsidRDefault="008833DF" w:rsidP="006C7680">
      <w:pPr>
        <w:pStyle w:val="Do"/>
        <w:rPr>
          <w:szCs w:val="20"/>
        </w:rPr>
      </w:pPr>
      <w:r>
        <w:rPr>
          <w:szCs w:val="20"/>
        </w:rPr>
        <w:t>Specify</w:t>
      </w:r>
      <w:r w:rsidR="00DF64C4" w:rsidRPr="00B501F0">
        <w:rPr>
          <w:szCs w:val="20"/>
        </w:rPr>
        <w:t xml:space="preserve"> </w:t>
      </w:r>
      <w:r w:rsidR="00B501F0" w:rsidRPr="00B501F0">
        <w:rPr>
          <w:szCs w:val="20"/>
        </w:rPr>
        <w:t xml:space="preserve">alternate text </w:t>
      </w:r>
      <w:r w:rsidR="003071E1">
        <w:rPr>
          <w:szCs w:val="20"/>
        </w:rPr>
        <w:t xml:space="preserve">in the actual text field </w:t>
      </w:r>
      <w:r w:rsidR="00B501F0" w:rsidRPr="00B501F0">
        <w:rPr>
          <w:szCs w:val="20"/>
        </w:rPr>
        <w:t xml:space="preserve">for all </w:t>
      </w:r>
      <w:r>
        <w:rPr>
          <w:szCs w:val="20"/>
        </w:rPr>
        <w:t>math</w:t>
      </w:r>
      <w:r w:rsidR="00B501F0" w:rsidRPr="00B501F0">
        <w:rPr>
          <w:szCs w:val="20"/>
        </w:rPr>
        <w:t xml:space="preserve"> equations</w:t>
      </w:r>
      <w:r>
        <w:rPr>
          <w:szCs w:val="20"/>
        </w:rPr>
        <w:t xml:space="preserve"> within a PDF document</w:t>
      </w:r>
      <w:r w:rsidR="00B501F0" w:rsidRPr="00B501F0">
        <w:rPr>
          <w:szCs w:val="20"/>
        </w:rPr>
        <w:t>.</w:t>
      </w:r>
      <w:r w:rsidR="0060489E">
        <w:rPr>
          <w:szCs w:val="20"/>
        </w:rPr>
        <w:br/>
      </w:r>
    </w:p>
    <w:p w14:paraId="28BAC9D7" w14:textId="78560756" w:rsidR="00B8588A" w:rsidRDefault="00B8588A" w:rsidP="00B8588A">
      <w:r>
        <w:t xml:space="preserve">For example, in the </w:t>
      </w:r>
      <w:r w:rsidRPr="00B501F0">
        <w:t>Berk_sg03</w:t>
      </w:r>
      <w:r>
        <w:t xml:space="preserve">.pdf, the </w:t>
      </w:r>
      <w:r w:rsidR="00FD4FCD">
        <w:t>actual</w:t>
      </w:r>
      <w:r>
        <w:t xml:space="preserve"> text for the equation </w:t>
      </w:r>
      <w:r w:rsidR="00D835D1">
        <w:t xml:space="preserve">highlighted in the screenshot </w:t>
      </w:r>
      <w:r>
        <w:t>is specified as “</w:t>
      </w:r>
      <w:r w:rsidR="003E6DC1" w:rsidRPr="003E6DC1">
        <w:t xml:space="preserve">Present value of retiring in </w:t>
      </w:r>
      <w:proofErr w:type="gramStart"/>
      <w:r w:rsidR="003E6DC1" w:rsidRPr="003E6DC1">
        <w:t>one year</w:t>
      </w:r>
      <w:proofErr w:type="gramEnd"/>
      <w:r w:rsidR="003E6DC1" w:rsidRPr="003E6DC1">
        <w:t xml:space="preserve"> equals to $3,0</w:t>
      </w:r>
      <w:r w:rsidR="00E9443C">
        <w:t>0</w:t>
      </w:r>
      <w:r w:rsidR="003E6DC1" w:rsidRPr="003E6DC1">
        <w:t xml:space="preserve">0,000 plus $100,000 divided by 1.05 equals to </w:t>
      </w:r>
      <w:r w:rsidR="00847698">
        <w:t>$</w:t>
      </w:r>
      <w:r w:rsidR="003E6DC1" w:rsidRPr="003E6DC1">
        <w:t>2,952,381</w:t>
      </w:r>
      <w:r>
        <w:t>”.</w:t>
      </w:r>
    </w:p>
    <w:p w14:paraId="53AF6F0C" w14:textId="226DB13F" w:rsidR="005D3030" w:rsidRDefault="003071E1" w:rsidP="00B501F0">
      <w:commentRangeStart w:id="76"/>
      <w:commentRangeEnd w:id="76"/>
      <w:r>
        <w:rPr>
          <w:rStyle w:val="CommentReference"/>
        </w:rPr>
        <w:commentReference w:id="76"/>
      </w:r>
    </w:p>
    <w:p w14:paraId="1C211A5E" w14:textId="0B0041C6" w:rsidR="00B501F0" w:rsidRDefault="00376404" w:rsidP="003839C1">
      <w:r>
        <w:rPr>
          <w:noProof/>
        </w:rPr>
        <w:drawing>
          <wp:inline distT="0" distB="0" distL="0" distR="0" wp14:anchorId="23E80D7E" wp14:editId="5F5534CC">
            <wp:extent cx="5943600" cy="2510790"/>
            <wp:effectExtent l="19050" t="19050" r="19050" b="22860"/>
            <wp:docPr id="539" name="Picture 539" descr="Actual text specified for the math equ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Actual text specified for the math equation. "/>
                    <pic:cNvPicPr/>
                  </pic:nvPicPr>
                  <pic:blipFill>
                    <a:blip r:embed="rId92"/>
                    <a:stretch>
                      <a:fillRect/>
                    </a:stretch>
                  </pic:blipFill>
                  <pic:spPr>
                    <a:xfrm>
                      <a:off x="0" y="0"/>
                      <a:ext cx="5943600" cy="2510790"/>
                    </a:xfrm>
                    <a:prstGeom prst="rect">
                      <a:avLst/>
                    </a:prstGeom>
                    <a:ln>
                      <a:solidFill>
                        <a:schemeClr val="tx1"/>
                      </a:solidFill>
                    </a:ln>
                  </pic:spPr>
                </pic:pic>
              </a:graphicData>
            </a:graphic>
          </wp:inline>
        </w:drawing>
      </w:r>
    </w:p>
    <w:p w14:paraId="3EEF489D" w14:textId="51E07896" w:rsidR="00B501F0" w:rsidRDefault="00B501F0" w:rsidP="00B501F0">
      <w:pPr>
        <w:pStyle w:val="Dont"/>
      </w:pPr>
      <w:r>
        <w:t xml:space="preserve">Avoid </w:t>
      </w:r>
      <w:r w:rsidR="00010A8A">
        <w:t xml:space="preserve">using </w:t>
      </w:r>
      <w:r w:rsidR="007603F5">
        <w:t>&lt;Formula&gt; tag</w:t>
      </w:r>
      <w:r w:rsidR="00010A8A">
        <w:t>s</w:t>
      </w:r>
      <w:r w:rsidR="007603F5">
        <w:t xml:space="preserve"> </w:t>
      </w:r>
      <w:r w:rsidR="00C32816">
        <w:t>that lack textual descriptions</w:t>
      </w:r>
      <w:r>
        <w:t>.</w:t>
      </w:r>
    </w:p>
    <w:p w14:paraId="0894B14F" w14:textId="2C9AE415" w:rsidR="00B501F0" w:rsidRDefault="00B501F0" w:rsidP="00B501F0">
      <w:r>
        <w:t xml:space="preserve">For example, in the </w:t>
      </w:r>
      <w:r w:rsidRPr="00B501F0">
        <w:t>Berk_sg03</w:t>
      </w:r>
      <w:r>
        <w:t xml:space="preserve">.pdf, the </w:t>
      </w:r>
      <w:r w:rsidR="00424208">
        <w:t>actual</w:t>
      </w:r>
      <w:r>
        <w:t xml:space="preserve"> text for the equation is not specified.</w:t>
      </w:r>
    </w:p>
    <w:p w14:paraId="51AE4C24" w14:textId="47E395DE" w:rsidR="00162988" w:rsidRDefault="003071E1" w:rsidP="00B501F0">
      <w:pPr>
        <w:jc w:val="center"/>
      </w:pPr>
      <w:commentRangeStart w:id="77"/>
      <w:commentRangeEnd w:id="77"/>
      <w:r>
        <w:rPr>
          <w:rStyle w:val="CommentReference"/>
        </w:rPr>
        <w:commentReference w:id="77"/>
      </w:r>
      <w:r w:rsidR="00162988">
        <w:rPr>
          <w:noProof/>
        </w:rPr>
        <w:drawing>
          <wp:inline distT="0" distB="0" distL="0" distR="0" wp14:anchorId="3F810803" wp14:editId="5E51AE5E">
            <wp:extent cx="5363307" cy="2136154"/>
            <wp:effectExtent l="19050" t="19050" r="27940" b="16510"/>
            <wp:docPr id="4" name="Picture 4" descr="Alternate text not specified for math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lternate text not specified for math equation."/>
                    <pic:cNvPicPr/>
                  </pic:nvPicPr>
                  <pic:blipFill>
                    <a:blip r:embed="rId93"/>
                    <a:stretch>
                      <a:fillRect/>
                    </a:stretch>
                  </pic:blipFill>
                  <pic:spPr>
                    <a:xfrm>
                      <a:off x="0" y="0"/>
                      <a:ext cx="5364637" cy="2136684"/>
                    </a:xfrm>
                    <a:prstGeom prst="rect">
                      <a:avLst/>
                    </a:prstGeom>
                    <a:ln>
                      <a:solidFill>
                        <a:schemeClr val="tx1"/>
                      </a:solidFill>
                    </a:ln>
                  </pic:spPr>
                </pic:pic>
              </a:graphicData>
            </a:graphic>
          </wp:inline>
        </w:drawing>
      </w:r>
    </w:p>
    <w:p w14:paraId="1FA8D528" w14:textId="01AA3556" w:rsidR="009B2E1E" w:rsidRDefault="004D4D93" w:rsidP="009B2E1E">
      <w:pPr>
        <w:pStyle w:val="Dont"/>
      </w:pPr>
      <w:r>
        <w:t>Make</w:t>
      </w:r>
      <w:r w:rsidR="00D96626">
        <w:t xml:space="preserve"> use </w:t>
      </w:r>
      <w:r>
        <w:t xml:space="preserve">of </w:t>
      </w:r>
      <w:r w:rsidR="00D96626">
        <w:t>the &lt;</w:t>
      </w:r>
      <w:r>
        <w:t>F</w:t>
      </w:r>
      <w:r w:rsidR="00D37D89">
        <w:t>ormula&gt; tag.</w:t>
      </w:r>
    </w:p>
    <w:p w14:paraId="14AF5FA6" w14:textId="1B0ECE32" w:rsidR="00D37D89" w:rsidRDefault="0048760B" w:rsidP="00D000E1">
      <w:pPr>
        <w:pStyle w:val="Dont"/>
        <w:numPr>
          <w:ilvl w:val="0"/>
          <w:numId w:val="0"/>
        </w:numPr>
      </w:pPr>
      <w:r>
        <w:t xml:space="preserve">For example, in the </w:t>
      </w:r>
      <w:r w:rsidRPr="00B501F0">
        <w:t>Berk_sg03</w:t>
      </w:r>
      <w:r>
        <w:t xml:space="preserve">.pdf, the </w:t>
      </w:r>
      <w:r w:rsidR="00BF4481">
        <w:t xml:space="preserve">formula </w:t>
      </w:r>
      <w:r w:rsidR="005B6711">
        <w:t xml:space="preserve">($10,000) / (1+r) </w:t>
      </w:r>
      <w:r w:rsidR="002A3CBB">
        <w:t xml:space="preserve">is incorrectly tagged </w:t>
      </w:r>
      <w:r w:rsidR="00EE07A9">
        <w:t>using</w:t>
      </w:r>
      <w:r w:rsidR="002A3CBB">
        <w:t xml:space="preserve"> the &lt;</w:t>
      </w:r>
      <w:r w:rsidR="00EE07A9">
        <w:t>P</w:t>
      </w:r>
      <w:r w:rsidR="002A3CBB">
        <w:t xml:space="preserve">&gt; tag. </w:t>
      </w:r>
    </w:p>
    <w:p w14:paraId="6A745C19" w14:textId="1710F1FA" w:rsidR="00D37D89" w:rsidRDefault="00D37D89" w:rsidP="00D37D89">
      <w:r>
        <w:rPr>
          <w:noProof/>
        </w:rPr>
        <w:drawing>
          <wp:inline distT="0" distB="0" distL="0" distR="0" wp14:anchorId="44770E17" wp14:editId="5DF2346B">
            <wp:extent cx="5943600" cy="926465"/>
            <wp:effectExtent l="19050" t="19050" r="19050" b="26035"/>
            <wp:docPr id="87" name="Picture 87" descr="Math content displayed using &lt;P&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Math content displayed using &lt;P&gt; tag."/>
                    <pic:cNvPicPr/>
                  </pic:nvPicPr>
                  <pic:blipFill>
                    <a:blip r:embed="rId94"/>
                    <a:stretch>
                      <a:fillRect/>
                    </a:stretch>
                  </pic:blipFill>
                  <pic:spPr>
                    <a:xfrm>
                      <a:off x="0" y="0"/>
                      <a:ext cx="5943600" cy="926465"/>
                    </a:xfrm>
                    <a:prstGeom prst="rect">
                      <a:avLst/>
                    </a:prstGeom>
                    <a:ln>
                      <a:solidFill>
                        <a:schemeClr val="tx1"/>
                      </a:solidFill>
                    </a:ln>
                  </pic:spPr>
                </pic:pic>
              </a:graphicData>
            </a:graphic>
          </wp:inline>
        </w:drawing>
      </w:r>
    </w:p>
    <w:p w14:paraId="5AEA5A3D" w14:textId="77777777" w:rsidR="009D59DF" w:rsidRDefault="009D59DF" w:rsidP="009D59DF">
      <w:pPr>
        <w:pStyle w:val="Level"/>
      </w:pPr>
      <w:r>
        <w:t>User Groups Affected</w:t>
      </w:r>
    </w:p>
    <w:p w14:paraId="6B94B9F7" w14:textId="77777777" w:rsidR="009D59DF" w:rsidRDefault="009D59DF" w:rsidP="009D59DF">
      <w:pPr>
        <w:pStyle w:val="ListParagraph"/>
        <w:numPr>
          <w:ilvl w:val="0"/>
          <w:numId w:val="6"/>
        </w:numPr>
        <w:spacing w:after="100" w:afterAutospacing="1" w:line="240" w:lineRule="auto"/>
        <w:jc w:val="both"/>
        <w:rPr>
          <w:rFonts w:eastAsia="Times New Roman" w:cstheme="minorHAnsi"/>
          <w:szCs w:val="24"/>
        </w:rPr>
      </w:pPr>
      <w:r w:rsidRPr="00433878">
        <w:rPr>
          <w:rFonts w:eastAsia="Times New Roman" w:cstheme="minorHAnsi"/>
          <w:szCs w:val="24"/>
        </w:rPr>
        <w:t xml:space="preserve">Blind </w:t>
      </w:r>
      <w:r>
        <w:rPr>
          <w:rFonts w:eastAsia="Times New Roman" w:cstheme="minorHAnsi"/>
          <w:szCs w:val="24"/>
        </w:rPr>
        <w:t>u</w:t>
      </w:r>
      <w:r w:rsidRPr="00433878">
        <w:rPr>
          <w:rFonts w:eastAsia="Times New Roman" w:cstheme="minorHAnsi"/>
          <w:szCs w:val="24"/>
        </w:rPr>
        <w:t>sers</w:t>
      </w:r>
    </w:p>
    <w:p w14:paraId="179C8DA9" w14:textId="77777777" w:rsidR="009D59DF" w:rsidRDefault="009D59DF" w:rsidP="009D59DF">
      <w:pPr>
        <w:pStyle w:val="ListParagraph"/>
        <w:numPr>
          <w:ilvl w:val="0"/>
          <w:numId w:val="6"/>
        </w:numPr>
        <w:spacing w:after="100" w:afterAutospacing="1" w:line="240" w:lineRule="auto"/>
        <w:jc w:val="both"/>
        <w:rPr>
          <w:rFonts w:eastAsia="Times New Roman" w:cstheme="minorHAnsi"/>
          <w:szCs w:val="24"/>
        </w:rPr>
      </w:pPr>
      <w:r>
        <w:rPr>
          <w:rFonts w:eastAsia="Times New Roman" w:cstheme="minorHAnsi"/>
          <w:szCs w:val="24"/>
        </w:rPr>
        <w:t>Low-vision users</w:t>
      </w:r>
    </w:p>
    <w:p w14:paraId="001FB188" w14:textId="3428ADB3" w:rsidR="009D59DF" w:rsidRPr="009D59DF" w:rsidRDefault="009D59DF" w:rsidP="009D59DF">
      <w:pPr>
        <w:pStyle w:val="ListParagraph"/>
        <w:numPr>
          <w:ilvl w:val="0"/>
          <w:numId w:val="6"/>
        </w:numPr>
        <w:spacing w:after="100" w:afterAutospacing="1" w:line="240" w:lineRule="auto"/>
        <w:jc w:val="both"/>
        <w:rPr>
          <w:rFonts w:eastAsia="Times New Roman" w:cstheme="minorHAnsi"/>
          <w:szCs w:val="24"/>
        </w:rPr>
      </w:pPr>
      <w:r w:rsidRPr="009D59DF">
        <w:rPr>
          <w:rFonts w:eastAsia="Times New Roman" w:cstheme="minorHAnsi"/>
          <w:szCs w:val="24"/>
        </w:rPr>
        <w:t>Deaf-blind users</w:t>
      </w:r>
    </w:p>
    <w:p w14:paraId="6DF923B7" w14:textId="77777777" w:rsidR="004F0851" w:rsidRDefault="004F0851" w:rsidP="004F0851">
      <w:pPr>
        <w:pStyle w:val="Heading4"/>
      </w:pPr>
      <w:r>
        <w:t>How to test for Accessibility?</w:t>
      </w:r>
    </w:p>
    <w:p w14:paraId="6DA85BC0" w14:textId="6D8E1DB0" w:rsidR="00573921" w:rsidRDefault="00573921" w:rsidP="00F11657">
      <w:r>
        <w:t>To test math content in a PDF document, perform the following steps:</w:t>
      </w:r>
    </w:p>
    <w:p w14:paraId="56BAA51F" w14:textId="14CB5516" w:rsidR="00FE5247" w:rsidRDefault="00FE5247" w:rsidP="00276102">
      <w:pPr>
        <w:pStyle w:val="ListParagraph"/>
        <w:numPr>
          <w:ilvl w:val="0"/>
          <w:numId w:val="42"/>
        </w:numPr>
      </w:pPr>
      <w:r>
        <w:t>Open the PDF document that needs to be tested in Acrobat Professional.</w:t>
      </w:r>
    </w:p>
    <w:p w14:paraId="5A405A74" w14:textId="77777777" w:rsidR="00A36701" w:rsidRDefault="00A36701" w:rsidP="00276102">
      <w:pPr>
        <w:pStyle w:val="ListParagraph"/>
        <w:numPr>
          <w:ilvl w:val="0"/>
          <w:numId w:val="42"/>
        </w:numPr>
      </w:pPr>
      <w:r>
        <w:t>Open the Tags Panel.</w:t>
      </w:r>
    </w:p>
    <w:p w14:paraId="35C03C16" w14:textId="77777777" w:rsidR="00870B06" w:rsidRDefault="00A36701" w:rsidP="00276102">
      <w:pPr>
        <w:pStyle w:val="ListParagraph"/>
        <w:numPr>
          <w:ilvl w:val="0"/>
          <w:numId w:val="42"/>
        </w:numPr>
      </w:pPr>
      <w:r>
        <w:t xml:space="preserve">Select the math content and click on “Find tag from selection” </w:t>
      </w:r>
      <w:r w:rsidR="00870B06">
        <w:t>available below the “Options” control.</w:t>
      </w:r>
    </w:p>
    <w:p w14:paraId="1D0D48A7" w14:textId="0F6F432E" w:rsidR="00870B06" w:rsidRDefault="00870B06" w:rsidP="00276102">
      <w:pPr>
        <w:pStyle w:val="ListParagraph"/>
        <w:numPr>
          <w:ilvl w:val="0"/>
          <w:numId w:val="42"/>
        </w:numPr>
      </w:pPr>
      <w:r>
        <w:t xml:space="preserve">Check if accurate textual description is specified via the </w:t>
      </w:r>
      <w:r w:rsidR="003071E1">
        <w:t>actua</w:t>
      </w:r>
      <w:r w:rsidR="003370D4">
        <w:t xml:space="preserve">l </w:t>
      </w:r>
      <w:r>
        <w:t>text field of the &lt;Formula&gt; tag.</w:t>
      </w:r>
    </w:p>
    <w:p w14:paraId="44D69DE4" w14:textId="00130C05" w:rsidR="00F656CE" w:rsidRDefault="00E26649" w:rsidP="00276102">
      <w:pPr>
        <w:pStyle w:val="ListParagraph"/>
        <w:numPr>
          <w:ilvl w:val="0"/>
          <w:numId w:val="42"/>
        </w:numPr>
      </w:pPr>
      <w:r>
        <w:t xml:space="preserve">If the condition in step 4 fails, </w:t>
      </w:r>
      <w:r w:rsidR="008665C7">
        <w:t>then</w:t>
      </w:r>
      <w:r>
        <w:t xml:space="preserve"> it is an accessibility violation as per WCAG 2.1 success criteria </w:t>
      </w:r>
      <w:r w:rsidR="00F656CE">
        <w:t>4.1.2 at Level A.</w:t>
      </w:r>
    </w:p>
    <w:p w14:paraId="2D03FAB3" w14:textId="5C9E6D5E" w:rsidR="00FE5247" w:rsidRDefault="00A36701" w:rsidP="00F656CE">
      <w:r>
        <w:t xml:space="preserve"> </w:t>
      </w:r>
    </w:p>
    <w:p w14:paraId="41C9AD3B" w14:textId="2D2BE5A6" w:rsidR="004F0851" w:rsidRDefault="004F0851">
      <w:r>
        <w:br w:type="page"/>
      </w:r>
    </w:p>
    <w:p w14:paraId="49C92BAB" w14:textId="0FE21DE1" w:rsidR="004F0851" w:rsidRDefault="004F0851" w:rsidP="003C72C4">
      <w:pPr>
        <w:pStyle w:val="Heading2"/>
        <w:rPr>
          <w:b/>
          <w:bCs/>
        </w:rPr>
      </w:pPr>
      <w:bookmarkStart w:id="78" w:name="_Toc57986884"/>
      <w:r w:rsidRPr="00654FC0">
        <w:rPr>
          <w:b/>
          <w:bCs/>
        </w:rPr>
        <w:t>READING AND TAGGING ORDER</w:t>
      </w:r>
      <w:bookmarkEnd w:id="78"/>
    </w:p>
    <w:p w14:paraId="6AD3E77E" w14:textId="3D9CFF82" w:rsidR="00A0300D" w:rsidRDefault="00A0300D" w:rsidP="003071E1">
      <w:r>
        <w:t xml:space="preserve">A document’s structure helps assistive technologies, such as screen readers, to render the content in a manner that can be interpreted by the users. For example, </w:t>
      </w:r>
      <w:proofErr w:type="gramStart"/>
      <w:r>
        <w:t>on the basis of</w:t>
      </w:r>
      <w:proofErr w:type="gramEnd"/>
      <w:r>
        <w:t xml:space="preserve"> the structure, a screen reader will identify headings of a document, determine the type of list, as well as read out the table headers while rendering tabular information for their users. </w:t>
      </w:r>
    </w:p>
    <w:p w14:paraId="5E64C8C7" w14:textId="611A356C" w:rsidR="00A0300D" w:rsidRDefault="00A0300D" w:rsidP="00A0300D">
      <w:r>
        <w:t>Screen reader users rely on this information</w:t>
      </w:r>
      <w:r w:rsidR="004548B8">
        <w:t>,</w:t>
      </w:r>
      <w:r>
        <w:t xml:space="preserve"> as it not only helps them to navigate within the document but also </w:t>
      </w:r>
      <w:r w:rsidR="00704110">
        <w:t xml:space="preserve">helps </w:t>
      </w:r>
      <w:r w:rsidR="00302E5F">
        <w:t xml:space="preserve">in </w:t>
      </w:r>
      <w:r>
        <w:t>interpreting the content</w:t>
      </w:r>
      <w:r w:rsidR="004A7E9E">
        <w:t xml:space="preserve"> easily</w:t>
      </w:r>
      <w:r>
        <w:t>. Structure helps them to understand the relationship between two pieces of information</w:t>
      </w:r>
      <w:r w:rsidR="004A7E9E">
        <w:t>. i.e.,</w:t>
      </w:r>
      <w:r w:rsidRPr="00DA10CD">
        <w:rPr>
          <w:b/>
          <w:i/>
        </w:rPr>
        <w:t xml:space="preserve"> </w:t>
      </w:r>
      <w:r>
        <w:t xml:space="preserve">a section heading and the paragraph of text.  </w:t>
      </w:r>
    </w:p>
    <w:p w14:paraId="5B776BCF" w14:textId="028183BC" w:rsidR="00A0300D" w:rsidRPr="00B8091F" w:rsidRDefault="00A0300D" w:rsidP="00A0300D">
      <w:r>
        <w:t>In a PDF file, document structure determines the order in which content is rendered by assistive technology</w:t>
      </w:r>
      <w:r w:rsidR="004A7E9E">
        <w:t>,</w:t>
      </w:r>
      <w:r>
        <w:t xml:space="preserve"> as well as defines the tabbing order for the document. </w:t>
      </w:r>
      <w:proofErr w:type="gramStart"/>
      <w:r>
        <w:t>On the basis of</w:t>
      </w:r>
      <w:proofErr w:type="gramEnd"/>
      <w:r>
        <w:t xml:space="preserve"> the document structure, keyboard-only users can navigate between the interactive elements, such as links and form controls</w:t>
      </w:r>
      <w:r w:rsidR="004A7E9E">
        <w:t>,</w:t>
      </w:r>
      <w:r>
        <w:t xml:space="preserve"> in a meaningful sequence. </w:t>
      </w:r>
      <w:r w:rsidR="008665C7">
        <w:t>Thus,</w:t>
      </w:r>
      <w:r>
        <w:t xml:space="preserve"> it is essential that a PDF document’s structure is set appropriately to ensure that assistive technologies can render the information in a meaningful sequence for their users. </w:t>
      </w:r>
    </w:p>
    <w:p w14:paraId="70A0FB41" w14:textId="77777777" w:rsidR="00A0300D" w:rsidRPr="00A0300D" w:rsidRDefault="00A0300D" w:rsidP="00A0300D"/>
    <w:p w14:paraId="6A509D92" w14:textId="0480CD5E" w:rsidR="001B7E45" w:rsidRPr="001B7E45" w:rsidRDefault="00C279BC" w:rsidP="001B7E45">
      <w:r w:rsidRPr="007C7931">
        <w:rPr>
          <w:noProof/>
        </w:rPr>
        <w:drawing>
          <wp:inline distT="0" distB="0" distL="0" distR="0" wp14:anchorId="31A6613C" wp14:editId="5C534A1E">
            <wp:extent cx="807886" cy="327445"/>
            <wp:effectExtent l="19050" t="19050" r="11430" b="15875"/>
            <wp:docPr id="122" name="Picture 122"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p w14:paraId="61FEB4A1" w14:textId="77777777" w:rsidR="001B7E45" w:rsidRDefault="001B7E45" w:rsidP="001B7E45">
      <w:pPr>
        <w:pStyle w:val="Guide"/>
        <w:spacing w:after="0"/>
      </w:pPr>
      <w:r>
        <w:t>1.3.2 Meaningful Sequence</w:t>
      </w:r>
      <w:r>
        <w:tab/>
      </w:r>
      <w:r>
        <w:tab/>
      </w:r>
      <w:r>
        <w:tab/>
      </w:r>
      <w:r>
        <w:tab/>
      </w:r>
      <w:r>
        <w:tab/>
      </w:r>
      <w:r>
        <w:tab/>
      </w:r>
      <w:r>
        <w:tab/>
      </w:r>
      <w:r>
        <w:tab/>
        <w:t>Level A</w:t>
      </w:r>
    </w:p>
    <w:p w14:paraId="036478DB" w14:textId="77777777" w:rsidR="001B7E45" w:rsidRDefault="001B7E45" w:rsidP="001B7E45">
      <w:pPr>
        <w:pStyle w:val="Style2"/>
      </w:pPr>
      <w:r>
        <w:t>When the sequence in which content is presented affects its meaning, a correct reading sequence can be programmatically determined.</w:t>
      </w:r>
    </w:p>
    <w:p w14:paraId="5CF09629" w14:textId="77777777" w:rsidR="00387C08" w:rsidRPr="00387C08" w:rsidRDefault="00387C08" w:rsidP="00387C08"/>
    <w:p w14:paraId="459D2B3E" w14:textId="21F4B398" w:rsidR="004F0851" w:rsidRPr="00ED3663" w:rsidRDefault="0067504D" w:rsidP="004F0851">
      <w:pPr>
        <w:pStyle w:val="Heading3"/>
        <w:rPr>
          <w:b/>
        </w:rPr>
      </w:pPr>
      <w:bookmarkStart w:id="79" w:name="_Toc57986885"/>
      <w:r>
        <w:rPr>
          <w:b/>
        </w:rPr>
        <w:softHyphen/>
      </w:r>
      <w:r>
        <w:rPr>
          <w:b/>
        </w:rPr>
        <w:softHyphen/>
      </w:r>
      <w:r w:rsidR="004F0851">
        <w:rPr>
          <w:b/>
        </w:rPr>
        <w:t>Tag order</w:t>
      </w:r>
      <w:bookmarkEnd w:id="79"/>
    </w:p>
    <w:p w14:paraId="057390C7" w14:textId="5AA73112" w:rsidR="00647A8D" w:rsidRDefault="009A5CC6" w:rsidP="009A5CC6">
      <w:r>
        <w:t xml:space="preserve">Tag order is the order in which assistive technologies, such as screen reader reads the document’s content for their users. </w:t>
      </w:r>
      <w:r w:rsidR="001A36FC">
        <w:t xml:space="preserve">Tagging order needs to be therefore set in a manner </w:t>
      </w:r>
      <w:r w:rsidR="008665C7">
        <w:t>that it</w:t>
      </w:r>
      <w:r w:rsidR="001A36FC">
        <w:t xml:space="preserve"> can render the content in a meaningful sequence for screen reader users. </w:t>
      </w:r>
    </w:p>
    <w:p w14:paraId="6EFB157A" w14:textId="28EA9E93" w:rsidR="009A5CC6" w:rsidRDefault="00647A8D" w:rsidP="009A5CC6">
      <w:r>
        <w:t>When a document is looked at v</w:t>
      </w:r>
      <w:r w:rsidR="002907FD">
        <w:t>isually</w:t>
      </w:r>
      <w:r>
        <w:t>,</w:t>
      </w:r>
      <w:r w:rsidR="002907FD">
        <w:t xml:space="preserve"> content can make perfect sense </w:t>
      </w:r>
      <w:r w:rsidR="00FB23EE">
        <w:t xml:space="preserve">but when the same content is rendered with a screen reader running it makes </w:t>
      </w:r>
      <w:r w:rsidR="007D5958">
        <w:t xml:space="preserve">it </w:t>
      </w:r>
      <w:r w:rsidR="00FB23EE">
        <w:t xml:space="preserve">difficult for users to interpret the content. </w:t>
      </w:r>
      <w:r w:rsidR="007D5958">
        <w:t>For example, a PDF document includes information in a columnar format.</w:t>
      </w:r>
      <w:r w:rsidR="00DC4CA2">
        <w:t xml:space="preserve"> The document is tagged in such a way that after first paragraph of column</w:t>
      </w:r>
      <w:r w:rsidR="00436734">
        <w:t xml:space="preserve"> </w:t>
      </w:r>
      <w:r w:rsidR="00DC4CA2">
        <w:t xml:space="preserve">1, first paragraph of column 2 is tagged. Even though the content will yet </w:t>
      </w:r>
      <w:r w:rsidR="007D565D">
        <w:t xml:space="preserve">make </w:t>
      </w:r>
      <w:r w:rsidR="00C00242">
        <w:t xml:space="preserve">perfect sense visually it will break the reading sequence for screen reader users. </w:t>
      </w:r>
      <w:r w:rsidR="007D565D">
        <w:t xml:space="preserve">All the content of column 1 needs to be tagged first followed by all the content of column 2 to make it </w:t>
      </w:r>
      <w:r w:rsidR="00707AA1">
        <w:t xml:space="preserve">meaningful for screen reader users. </w:t>
      </w:r>
      <w:r w:rsidR="003978F7">
        <w:br/>
      </w:r>
    </w:p>
    <w:p w14:paraId="4BD22E11" w14:textId="77777777" w:rsidR="003978F7" w:rsidRDefault="003978F7" w:rsidP="009A5CC6"/>
    <w:p w14:paraId="34938F51" w14:textId="10FCE282" w:rsidR="00436734" w:rsidRPr="009A5CC6" w:rsidRDefault="003978F7" w:rsidP="009A5CC6">
      <w:r w:rsidRPr="007C7931">
        <w:rPr>
          <w:noProof/>
        </w:rPr>
        <w:drawing>
          <wp:inline distT="0" distB="0" distL="0" distR="0" wp14:anchorId="376B4BDB" wp14:editId="508A5D02">
            <wp:extent cx="807886" cy="327445"/>
            <wp:effectExtent l="19050" t="19050" r="11430" b="15875"/>
            <wp:docPr id="22" name="Picture 22"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Ind w:w="-95" w:type="dxa"/>
        <w:tblLook w:val="0020" w:firstRow="1" w:lastRow="0" w:firstColumn="0" w:lastColumn="0" w:noHBand="0" w:noVBand="0"/>
      </w:tblPr>
      <w:tblGrid>
        <w:gridCol w:w="3326"/>
        <w:gridCol w:w="6275"/>
      </w:tblGrid>
      <w:tr w:rsidR="004E633C" w14:paraId="193B6B02" w14:textId="77777777" w:rsidTr="00436734">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7C94AB5D" w14:textId="77777777" w:rsidR="004E633C" w:rsidRDefault="004E633C"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6E7F004D" w14:textId="77777777" w:rsidR="004E633C" w:rsidRDefault="004E633C" w:rsidP="0021751A">
            <w:pPr>
              <w:pStyle w:val="Level"/>
              <w:ind w:left="15"/>
            </w:pPr>
            <w:r>
              <w:t>WCAG Conformance Level</w:t>
            </w:r>
          </w:p>
        </w:tc>
      </w:tr>
      <w:tr w:rsidR="004E633C" w14:paraId="69A52C04" w14:textId="77777777" w:rsidTr="00436734">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1784E7E6" w14:textId="091F0D20" w:rsidR="004E633C" w:rsidRDefault="00387C08" w:rsidP="0021751A">
            <w:pPr>
              <w:pStyle w:val="Strong1"/>
            </w:pPr>
            <w:r>
              <w:t>1.3.2 Meaningful Sequence</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60C1108F" w14:textId="72AAFE79" w:rsidR="004E633C" w:rsidRDefault="00387C08" w:rsidP="0021751A">
            <w:pPr>
              <w:pStyle w:val="Strong1"/>
            </w:pPr>
            <w:r>
              <w:t>A</w:t>
            </w:r>
          </w:p>
        </w:tc>
      </w:tr>
    </w:tbl>
    <w:p w14:paraId="00968F24" w14:textId="77777777" w:rsidR="004E633C" w:rsidRDefault="004E633C" w:rsidP="004E633C">
      <w:pPr>
        <w:pStyle w:val="Heading4"/>
      </w:pPr>
      <w:r w:rsidRPr="005E549F">
        <w:t>How to implement</w:t>
      </w:r>
      <w:r>
        <w:t>?</w:t>
      </w:r>
    </w:p>
    <w:p w14:paraId="757D3B56" w14:textId="2CAFF5A7" w:rsidR="00707AA1" w:rsidRDefault="00707AA1" w:rsidP="00707AA1">
      <w:r>
        <w:t xml:space="preserve">This section lists the techniques </w:t>
      </w:r>
      <w:r w:rsidR="00DD0194">
        <w:t>for implementing accurate tagging order in a PDF document.</w:t>
      </w:r>
    </w:p>
    <w:p w14:paraId="6019CAAC" w14:textId="37FE86FD" w:rsidR="00DD0194" w:rsidRDefault="00DD0194" w:rsidP="005803BF">
      <w:pPr>
        <w:pStyle w:val="ListParagraph"/>
        <w:numPr>
          <w:ilvl w:val="0"/>
          <w:numId w:val="6"/>
        </w:numPr>
      </w:pPr>
      <w:r>
        <w:t xml:space="preserve">Tag </w:t>
      </w:r>
      <w:r w:rsidR="005803BF">
        <w:t xml:space="preserve">all </w:t>
      </w:r>
      <w:r>
        <w:t>the content in a meaningful sequence.</w:t>
      </w:r>
    </w:p>
    <w:p w14:paraId="57EA7009" w14:textId="3060D1F5" w:rsidR="00DD0194" w:rsidRDefault="00327C6F" w:rsidP="005803BF">
      <w:pPr>
        <w:pStyle w:val="ListParagraph"/>
        <w:numPr>
          <w:ilvl w:val="0"/>
          <w:numId w:val="6"/>
        </w:numPr>
      </w:pPr>
      <w:r>
        <w:t>Tag supplementary content such as sidebar</w:t>
      </w:r>
      <w:r w:rsidR="005803BF">
        <w:t>s</w:t>
      </w:r>
      <w:r>
        <w:t xml:space="preserve"> at the end </w:t>
      </w:r>
      <w:r w:rsidR="003C5C04">
        <w:t xml:space="preserve">or beginning of the content </w:t>
      </w:r>
      <w:r>
        <w:t xml:space="preserve">of the page even though it might be available at the middle of the page. </w:t>
      </w:r>
    </w:p>
    <w:p w14:paraId="2D3D59E2" w14:textId="5775A081" w:rsidR="004F0851" w:rsidRDefault="004F0851" w:rsidP="004F0851">
      <w:pPr>
        <w:pStyle w:val="Heading4"/>
      </w:pPr>
      <w:r>
        <w:t>Practices to Apply &amp; Avoid</w:t>
      </w:r>
    </w:p>
    <w:p w14:paraId="569B67E1" w14:textId="2EA2F11F" w:rsidR="004B2B06" w:rsidRDefault="006C59CF" w:rsidP="006C59CF">
      <w:pPr>
        <w:pStyle w:val="Do"/>
      </w:pPr>
      <w:r>
        <w:t xml:space="preserve">Ensure </w:t>
      </w:r>
      <w:r w:rsidR="00CD7B82">
        <w:t>the content’s tag order is accurate.</w:t>
      </w:r>
    </w:p>
    <w:p w14:paraId="69E1DE42" w14:textId="6BFA6148" w:rsidR="00CD7B82" w:rsidRDefault="00B50877" w:rsidP="00CD7B82">
      <w:r>
        <w:br/>
        <w:t xml:space="preserve">For example, in the 2019-ar.pdf, the </w:t>
      </w:r>
      <w:r w:rsidR="00EB1DED">
        <w:t xml:space="preserve">tagging order is the same as the </w:t>
      </w:r>
      <w:r w:rsidR="00695EC0">
        <w:t>visual</w:t>
      </w:r>
      <w:r w:rsidR="00B97DDB">
        <w:t xml:space="preserve"> order. </w:t>
      </w:r>
    </w:p>
    <w:p w14:paraId="7F72FB24" w14:textId="032FFFF1" w:rsidR="00695EC0" w:rsidRDefault="00D761AC" w:rsidP="00CD7B82">
      <w:r>
        <w:t>Content of the document is tagged in the following order</w:t>
      </w:r>
      <w:r w:rsidR="00695EC0">
        <w:t>:</w:t>
      </w:r>
    </w:p>
    <w:p w14:paraId="0CE06764" w14:textId="46A3CA74" w:rsidR="00695EC0" w:rsidRDefault="005A0245" w:rsidP="00276102">
      <w:pPr>
        <w:pStyle w:val="ListParagraph"/>
        <w:numPr>
          <w:ilvl w:val="0"/>
          <w:numId w:val="26"/>
        </w:numPr>
      </w:pPr>
      <w:r>
        <w:t xml:space="preserve">&lt;H1&gt; “Pearson is Transforming to </w:t>
      </w:r>
      <w:proofErr w:type="gramStart"/>
      <w:r>
        <w:t>Succeed</w:t>
      </w:r>
      <w:proofErr w:type="gramEnd"/>
      <w:r>
        <w:t>”</w:t>
      </w:r>
    </w:p>
    <w:p w14:paraId="149A9524" w14:textId="55338BB9" w:rsidR="005A0245" w:rsidRDefault="005A0245" w:rsidP="00276102">
      <w:pPr>
        <w:pStyle w:val="ListParagraph"/>
        <w:numPr>
          <w:ilvl w:val="0"/>
          <w:numId w:val="26"/>
        </w:numPr>
      </w:pPr>
      <w:r>
        <w:t xml:space="preserve">&lt;p&gt; </w:t>
      </w:r>
      <w:r w:rsidR="00E73BB6">
        <w:t xml:space="preserve">“Sidney </w:t>
      </w:r>
      <w:proofErr w:type="spellStart"/>
      <w:r w:rsidR="00E73BB6">
        <w:t>Taurel</w:t>
      </w:r>
      <w:proofErr w:type="spellEnd"/>
      <w:r w:rsidR="00E73BB6">
        <w:t xml:space="preserve"> Chair”</w:t>
      </w:r>
    </w:p>
    <w:p w14:paraId="35840B74" w14:textId="38F65127" w:rsidR="00E73BB6" w:rsidRDefault="00E73BB6" w:rsidP="00276102">
      <w:pPr>
        <w:pStyle w:val="ListParagraph"/>
        <w:numPr>
          <w:ilvl w:val="0"/>
          <w:numId w:val="26"/>
        </w:numPr>
      </w:pPr>
      <w:r>
        <w:t xml:space="preserve">&lt;Figure&gt; Image of Sidney </w:t>
      </w:r>
      <w:proofErr w:type="spellStart"/>
      <w:r>
        <w:t>Taurel</w:t>
      </w:r>
      <w:proofErr w:type="spellEnd"/>
    </w:p>
    <w:p w14:paraId="5C94236D" w14:textId="560E1D3C" w:rsidR="00E73BB6" w:rsidRDefault="002149DC" w:rsidP="00276102">
      <w:pPr>
        <w:pStyle w:val="ListParagraph"/>
        <w:numPr>
          <w:ilvl w:val="0"/>
          <w:numId w:val="26"/>
        </w:numPr>
      </w:pPr>
      <w:r>
        <w:t>&lt;P&gt; “Dear shareholders”</w:t>
      </w:r>
    </w:p>
    <w:p w14:paraId="39E44310" w14:textId="25EB3ED0" w:rsidR="002149DC" w:rsidRDefault="002149DC" w:rsidP="00276102">
      <w:pPr>
        <w:pStyle w:val="ListParagraph"/>
        <w:numPr>
          <w:ilvl w:val="0"/>
          <w:numId w:val="26"/>
        </w:numPr>
      </w:pPr>
      <w:r>
        <w:t>&lt;p&gt; “In a year of significant change….”</w:t>
      </w:r>
    </w:p>
    <w:p w14:paraId="4CD56E41" w14:textId="3BA51804" w:rsidR="00F967FA" w:rsidRDefault="00F967FA" w:rsidP="00276102">
      <w:pPr>
        <w:pStyle w:val="ListParagraph"/>
        <w:numPr>
          <w:ilvl w:val="0"/>
          <w:numId w:val="26"/>
        </w:numPr>
      </w:pPr>
      <w:r>
        <w:t>&lt;H2&gt; “Progress and performance”</w:t>
      </w:r>
    </w:p>
    <w:p w14:paraId="47971B2F" w14:textId="0E4B694B" w:rsidR="00F967FA" w:rsidRDefault="00737EF2" w:rsidP="00276102">
      <w:pPr>
        <w:pStyle w:val="ListParagraph"/>
        <w:numPr>
          <w:ilvl w:val="0"/>
          <w:numId w:val="26"/>
        </w:numPr>
      </w:pPr>
      <w:r>
        <w:t>&lt;P&gt; “We entered 2019 with a determination….”</w:t>
      </w:r>
    </w:p>
    <w:p w14:paraId="299263EB" w14:textId="2916355A" w:rsidR="00031A08" w:rsidRDefault="00031A08" w:rsidP="0060528D">
      <w:pPr>
        <w:jc w:val="center"/>
      </w:pPr>
    </w:p>
    <w:p w14:paraId="01EDCBE6" w14:textId="1C72F775" w:rsidR="003430B3" w:rsidRDefault="003430B3" w:rsidP="0060528D">
      <w:pPr>
        <w:jc w:val="center"/>
      </w:pPr>
      <w:r>
        <w:rPr>
          <w:noProof/>
        </w:rPr>
        <w:drawing>
          <wp:inline distT="0" distB="0" distL="0" distR="0" wp14:anchorId="018C17CD" wp14:editId="31F921E2">
            <wp:extent cx="5943600" cy="2959100"/>
            <wp:effectExtent l="19050" t="19050" r="19050" b="12700"/>
            <wp:docPr id="127" name="Picture 127" descr="Page with correct tagging or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Page with correct tagging order. "/>
                    <pic:cNvPicPr/>
                  </pic:nvPicPr>
                  <pic:blipFill>
                    <a:blip r:embed="rId95"/>
                    <a:stretch>
                      <a:fillRect/>
                    </a:stretch>
                  </pic:blipFill>
                  <pic:spPr>
                    <a:xfrm>
                      <a:off x="0" y="0"/>
                      <a:ext cx="5943600" cy="2959100"/>
                    </a:xfrm>
                    <a:prstGeom prst="rect">
                      <a:avLst/>
                    </a:prstGeom>
                    <a:ln>
                      <a:solidFill>
                        <a:schemeClr val="tx1"/>
                      </a:solidFill>
                    </a:ln>
                  </pic:spPr>
                </pic:pic>
              </a:graphicData>
            </a:graphic>
          </wp:inline>
        </w:drawing>
      </w:r>
    </w:p>
    <w:p w14:paraId="3B17B9CF" w14:textId="7E426553" w:rsidR="00F85CEA" w:rsidRDefault="00FA350B" w:rsidP="00F85CEA">
      <w:pPr>
        <w:pStyle w:val="Dont"/>
      </w:pPr>
      <w:r>
        <w:t xml:space="preserve">Avoid tagging the content </w:t>
      </w:r>
      <w:r w:rsidR="00B71ACF">
        <w:t>in an incorrect order</w:t>
      </w:r>
      <w:r w:rsidR="006A39D2">
        <w:t>.</w:t>
      </w:r>
    </w:p>
    <w:p w14:paraId="71E8FE3E" w14:textId="1142D385" w:rsidR="006A39D2" w:rsidRDefault="006A39D2" w:rsidP="006A39D2">
      <w:r>
        <w:t xml:space="preserve">For example, in the 2019-ar.pdf, the tagging order </w:t>
      </w:r>
      <w:r w:rsidR="003430B3">
        <w:t xml:space="preserve">of the page </w:t>
      </w:r>
      <w:r>
        <w:t>is incorrect.</w:t>
      </w:r>
      <w:r w:rsidR="003430B3">
        <w:t xml:space="preserve"> It does not match with the visual order.</w:t>
      </w:r>
    </w:p>
    <w:p w14:paraId="4BB93E14" w14:textId="0449848B" w:rsidR="003430B3" w:rsidRDefault="004D0B6A" w:rsidP="006A39D2">
      <w:r>
        <w:t xml:space="preserve">Content of the document </w:t>
      </w:r>
      <w:r w:rsidR="003430B3">
        <w:t xml:space="preserve">is tagged in the </w:t>
      </w:r>
      <w:r>
        <w:t>following order</w:t>
      </w:r>
      <w:r w:rsidR="003430B3">
        <w:t>:</w:t>
      </w:r>
    </w:p>
    <w:p w14:paraId="215A0356" w14:textId="74AE2133" w:rsidR="006A39D2" w:rsidRDefault="00FD350A" w:rsidP="00276102">
      <w:pPr>
        <w:pStyle w:val="ListParagraph"/>
        <w:numPr>
          <w:ilvl w:val="0"/>
          <w:numId w:val="27"/>
        </w:numPr>
      </w:pPr>
      <w:r>
        <w:t>&lt;P&gt; “2020 Remuneration policy”</w:t>
      </w:r>
    </w:p>
    <w:p w14:paraId="573C9896" w14:textId="7963C564" w:rsidR="00FD350A" w:rsidRDefault="004A230E" w:rsidP="00276102">
      <w:pPr>
        <w:pStyle w:val="ListParagraph"/>
        <w:numPr>
          <w:ilvl w:val="0"/>
          <w:numId w:val="27"/>
        </w:numPr>
      </w:pPr>
      <w:r>
        <w:t>&lt;P&gt; “The remuneration Committee….”</w:t>
      </w:r>
    </w:p>
    <w:p w14:paraId="03987C87" w14:textId="3D31A8C0" w:rsidR="004A230E" w:rsidRDefault="004A230E" w:rsidP="00276102">
      <w:pPr>
        <w:pStyle w:val="ListParagraph"/>
        <w:numPr>
          <w:ilvl w:val="0"/>
          <w:numId w:val="27"/>
        </w:numPr>
      </w:pPr>
      <w:r>
        <w:t xml:space="preserve">&lt;P&gt; </w:t>
      </w:r>
      <w:r w:rsidR="00B4206D">
        <w:t>“</w:t>
      </w:r>
      <w:r>
        <w:t xml:space="preserve">In 2019, Pearson </w:t>
      </w:r>
      <w:proofErr w:type="gramStart"/>
      <w:r>
        <w:t>re</w:t>
      </w:r>
      <w:r w:rsidR="00B4206D">
        <w:t>viewed</w:t>
      </w:r>
      <w:proofErr w:type="gramEnd"/>
      <w:r w:rsidR="00B4206D">
        <w:t>”</w:t>
      </w:r>
    </w:p>
    <w:p w14:paraId="3523B18E" w14:textId="6224EAF6" w:rsidR="00B4206D" w:rsidRDefault="00B4206D" w:rsidP="00276102">
      <w:pPr>
        <w:pStyle w:val="ListParagraph"/>
        <w:numPr>
          <w:ilvl w:val="0"/>
          <w:numId w:val="27"/>
        </w:numPr>
      </w:pPr>
      <w:r>
        <w:t>&lt;P&gt; “1”</w:t>
      </w:r>
    </w:p>
    <w:p w14:paraId="3D56C7BE" w14:textId="6FB9E195" w:rsidR="00B4206D" w:rsidRDefault="00B4206D" w:rsidP="00276102">
      <w:pPr>
        <w:pStyle w:val="ListParagraph"/>
        <w:numPr>
          <w:ilvl w:val="0"/>
          <w:numId w:val="27"/>
        </w:numPr>
      </w:pPr>
      <w:r>
        <w:t>&lt;P&gt; “Aligned to no longer</w:t>
      </w:r>
      <w:proofErr w:type="gramStart"/>
      <w:r>
        <w:t>…..</w:t>
      </w:r>
      <w:proofErr w:type="gramEnd"/>
      <w:r>
        <w:t>”</w:t>
      </w:r>
    </w:p>
    <w:p w14:paraId="491003C5" w14:textId="1B36144D" w:rsidR="00B4206D" w:rsidRDefault="00B4206D" w:rsidP="00276102">
      <w:pPr>
        <w:pStyle w:val="ListParagraph"/>
        <w:numPr>
          <w:ilvl w:val="0"/>
          <w:numId w:val="27"/>
        </w:numPr>
      </w:pPr>
      <w:r>
        <w:t>&lt;</w:t>
      </w:r>
      <w:r w:rsidR="009063D0">
        <w:t>P&gt; “</w:t>
      </w:r>
      <w:r w:rsidR="00670D83">
        <w:t>4”</w:t>
      </w:r>
    </w:p>
    <w:p w14:paraId="04B593CF" w14:textId="318EB251" w:rsidR="00670D83" w:rsidRDefault="00670D83" w:rsidP="00276102">
      <w:pPr>
        <w:pStyle w:val="ListParagraph"/>
        <w:numPr>
          <w:ilvl w:val="0"/>
          <w:numId w:val="27"/>
        </w:numPr>
      </w:pPr>
      <w:r>
        <w:t>&lt;P&gt; “</w:t>
      </w:r>
      <w:r w:rsidR="00436734">
        <w:t>Targeted</w:t>
      </w:r>
      <w:r>
        <w:t xml:space="preserve"> </w:t>
      </w:r>
      <w:r w:rsidR="00436734">
        <w:t>differentiation</w:t>
      </w:r>
      <w:r>
        <w:t>”</w:t>
      </w:r>
    </w:p>
    <w:p w14:paraId="15190106" w14:textId="0978F655" w:rsidR="00670D83" w:rsidRDefault="00670D83" w:rsidP="00276102">
      <w:pPr>
        <w:pStyle w:val="ListParagraph"/>
        <w:numPr>
          <w:ilvl w:val="0"/>
          <w:numId w:val="27"/>
        </w:numPr>
      </w:pPr>
      <w:r>
        <w:t>&lt;</w:t>
      </w:r>
      <w:r w:rsidR="00FC7A59">
        <w:t>P&gt; “3”</w:t>
      </w:r>
    </w:p>
    <w:p w14:paraId="008ED39B" w14:textId="5ED253B0" w:rsidR="00FC7A59" w:rsidRDefault="00FC7A59" w:rsidP="00276102">
      <w:pPr>
        <w:pStyle w:val="ListParagraph"/>
        <w:numPr>
          <w:ilvl w:val="0"/>
          <w:numId w:val="27"/>
        </w:numPr>
      </w:pPr>
      <w:r>
        <w:t>&lt;P&gt; “Market competitive”</w:t>
      </w:r>
    </w:p>
    <w:p w14:paraId="45E1742F" w14:textId="36AE0DD8" w:rsidR="00FC7A59" w:rsidRDefault="003A67CE" w:rsidP="00276102">
      <w:pPr>
        <w:pStyle w:val="ListParagraph"/>
        <w:numPr>
          <w:ilvl w:val="0"/>
          <w:numId w:val="27"/>
        </w:numPr>
      </w:pPr>
      <w:r>
        <w:t>&lt;P&gt; “3”</w:t>
      </w:r>
    </w:p>
    <w:p w14:paraId="4E55EC70" w14:textId="675BD82E" w:rsidR="003A67CE" w:rsidRDefault="003A67CE" w:rsidP="00276102">
      <w:pPr>
        <w:pStyle w:val="ListParagraph"/>
        <w:numPr>
          <w:ilvl w:val="0"/>
          <w:numId w:val="27"/>
        </w:numPr>
      </w:pPr>
      <w:r>
        <w:t xml:space="preserve">&lt;P&gt; “Pay for </w:t>
      </w:r>
      <w:proofErr w:type="gramStart"/>
      <w:r>
        <w:t>performance</w:t>
      </w:r>
      <w:proofErr w:type="gramEnd"/>
      <w:r>
        <w:t>”</w:t>
      </w:r>
    </w:p>
    <w:p w14:paraId="613173C7" w14:textId="5EC55275" w:rsidR="00366101" w:rsidRDefault="00AE5512" w:rsidP="00F2666F">
      <w:pPr>
        <w:jc w:val="center"/>
      </w:pPr>
      <w:r>
        <w:rPr>
          <w:noProof/>
        </w:rPr>
        <w:drawing>
          <wp:inline distT="0" distB="0" distL="0" distR="0" wp14:anchorId="52F92898" wp14:editId="59DDF027">
            <wp:extent cx="5943600" cy="3176905"/>
            <wp:effectExtent l="19050" t="19050" r="19050" b="23495"/>
            <wp:docPr id="518" name="Picture 518" descr="Page with incorrect tagging or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Page with incorrect tagging order. "/>
                    <pic:cNvPicPr/>
                  </pic:nvPicPr>
                  <pic:blipFill>
                    <a:blip r:embed="rId96"/>
                    <a:stretch>
                      <a:fillRect/>
                    </a:stretch>
                  </pic:blipFill>
                  <pic:spPr>
                    <a:xfrm>
                      <a:off x="0" y="0"/>
                      <a:ext cx="5943600" cy="3176905"/>
                    </a:xfrm>
                    <a:prstGeom prst="rect">
                      <a:avLst/>
                    </a:prstGeom>
                    <a:ln>
                      <a:solidFill>
                        <a:schemeClr val="tx1"/>
                      </a:solidFill>
                    </a:ln>
                  </pic:spPr>
                </pic:pic>
              </a:graphicData>
            </a:graphic>
          </wp:inline>
        </w:drawing>
      </w:r>
    </w:p>
    <w:p w14:paraId="55B91C2E" w14:textId="77777777" w:rsidR="00F85CEA" w:rsidRDefault="00F85CEA" w:rsidP="0060528D">
      <w:pPr>
        <w:jc w:val="center"/>
      </w:pPr>
    </w:p>
    <w:p w14:paraId="7B4F8612" w14:textId="77777777" w:rsidR="003E72FA" w:rsidRDefault="003E72FA" w:rsidP="003839C1"/>
    <w:p w14:paraId="25ADEF93" w14:textId="77777777" w:rsidR="004F0851" w:rsidRDefault="004F0851" w:rsidP="004F0851">
      <w:pPr>
        <w:pStyle w:val="Heading4"/>
      </w:pPr>
      <w:r>
        <w:t>How to test for Accessibility?</w:t>
      </w:r>
    </w:p>
    <w:p w14:paraId="52679703" w14:textId="684F808C" w:rsidR="000538F2" w:rsidRDefault="006E3CFA" w:rsidP="004F0851">
      <w:r>
        <w:t>To test th</w:t>
      </w:r>
      <w:r w:rsidR="00E72CFA">
        <w:t>e tag order of a PDF document, perform the following steps:</w:t>
      </w:r>
    </w:p>
    <w:p w14:paraId="181F374D" w14:textId="2F239E7D" w:rsidR="00E72CFA" w:rsidRDefault="00AB1405" w:rsidP="00276102">
      <w:pPr>
        <w:pStyle w:val="ListParagraph"/>
        <w:numPr>
          <w:ilvl w:val="0"/>
          <w:numId w:val="53"/>
        </w:numPr>
      </w:pPr>
      <w:r>
        <w:t xml:space="preserve">Open the PDF document that needs to be </w:t>
      </w:r>
      <w:r w:rsidR="008A0EEC">
        <w:t>tested in Acrobat Reader.</w:t>
      </w:r>
    </w:p>
    <w:p w14:paraId="51B2ECD1" w14:textId="28BABED9" w:rsidR="008A0EEC" w:rsidRDefault="008A0EEC" w:rsidP="00276102">
      <w:pPr>
        <w:pStyle w:val="ListParagraph"/>
        <w:numPr>
          <w:ilvl w:val="0"/>
          <w:numId w:val="53"/>
        </w:numPr>
      </w:pPr>
      <w:r>
        <w:t>Turn on JAWS or NVDA.</w:t>
      </w:r>
    </w:p>
    <w:p w14:paraId="4D4ABC65" w14:textId="4B7CD33E" w:rsidR="008A0EEC" w:rsidRDefault="008A0EEC" w:rsidP="00276102">
      <w:pPr>
        <w:pStyle w:val="ListParagraph"/>
        <w:numPr>
          <w:ilvl w:val="0"/>
          <w:numId w:val="53"/>
        </w:numPr>
      </w:pPr>
      <w:r>
        <w:t xml:space="preserve">Press the Down Arrow to </w:t>
      </w:r>
      <w:r w:rsidR="00402B86">
        <w:t>access the document’s content.</w:t>
      </w:r>
    </w:p>
    <w:p w14:paraId="184137C0" w14:textId="19048F81" w:rsidR="006A72E2" w:rsidRDefault="00402B86" w:rsidP="00276102">
      <w:pPr>
        <w:pStyle w:val="ListParagraph"/>
        <w:numPr>
          <w:ilvl w:val="0"/>
          <w:numId w:val="53"/>
        </w:numPr>
      </w:pPr>
      <w:r>
        <w:t>Listen if the content is read out in a meaningful sequence</w:t>
      </w:r>
      <w:r w:rsidR="006A72E2">
        <w:t>.</w:t>
      </w:r>
    </w:p>
    <w:p w14:paraId="1494487A" w14:textId="58652DAA" w:rsidR="00402B86" w:rsidRDefault="002458CA" w:rsidP="00276102">
      <w:pPr>
        <w:pStyle w:val="ListParagraph"/>
        <w:numPr>
          <w:ilvl w:val="0"/>
          <w:numId w:val="53"/>
        </w:numPr>
      </w:pPr>
      <w:r>
        <w:t>If the condition in step 4 fails than it is an accessibility violation as per WCAG 2.1 success criteria 1.3.2 at Level A.</w:t>
      </w:r>
    </w:p>
    <w:p w14:paraId="34E8F142" w14:textId="1C01F0C5" w:rsidR="004F0851" w:rsidRPr="00ED3663" w:rsidRDefault="004F0851" w:rsidP="004F0851">
      <w:pPr>
        <w:pStyle w:val="Heading3"/>
        <w:rPr>
          <w:b/>
        </w:rPr>
      </w:pPr>
      <w:bookmarkStart w:id="80" w:name="_Toc57986886"/>
      <w:r>
        <w:rPr>
          <w:b/>
        </w:rPr>
        <w:t>Content Order</w:t>
      </w:r>
      <w:bookmarkEnd w:id="80"/>
    </w:p>
    <w:p w14:paraId="5FD0569D" w14:textId="55CC20D7" w:rsidR="00FF5158" w:rsidRDefault="00FF5158" w:rsidP="00FF5158">
      <w:r>
        <w:t xml:space="preserve">Content order is the order which </w:t>
      </w:r>
      <w:r w:rsidR="00263A0D">
        <w:t xml:space="preserve">is used by </w:t>
      </w:r>
      <w:r w:rsidR="008665C7">
        <w:t>Adobe for</w:t>
      </w:r>
      <w:r w:rsidR="00444976">
        <w:t xml:space="preserve"> displaying content in Reflow mode. Content order is also </w:t>
      </w:r>
      <w:r w:rsidR="002C6BF2">
        <w:t xml:space="preserve">used for displaying PDF documents on a mobile device. </w:t>
      </w:r>
      <w:r w:rsidR="00FB349C">
        <w:t xml:space="preserve">Content order might be </w:t>
      </w:r>
      <w:r w:rsidR="008665C7">
        <w:t>accurate,</w:t>
      </w:r>
      <w:r w:rsidR="00FB349C">
        <w:t xml:space="preserve"> and one would assume that the content of the document will be available in a meaningful sequence for screen reader users. However, </w:t>
      </w:r>
      <w:r w:rsidR="000A6CF5">
        <w:t>tagging order is the order which screen reader relies on for rendering the document’s</w:t>
      </w:r>
      <w:r w:rsidR="000209A9">
        <w:t xml:space="preserve"> </w:t>
      </w:r>
      <w:r w:rsidR="000A6CF5">
        <w:t xml:space="preserve">content for their users. </w:t>
      </w:r>
    </w:p>
    <w:p w14:paraId="182E7B67" w14:textId="77777777" w:rsidR="003838FC" w:rsidRDefault="003838FC" w:rsidP="003838FC">
      <w:pPr>
        <w:pStyle w:val="tips"/>
      </w:pPr>
      <w:r w:rsidRPr="007C7931">
        <w:rPr>
          <w:rFonts w:ascii="Wingdings" w:eastAsia="Wingdings" w:hAnsi="Wingdings" w:cs="Wingdings"/>
          <w:sz w:val="40"/>
          <w:szCs w:val="40"/>
        </w:rPr>
        <w:t></w:t>
      </w:r>
      <w:r w:rsidR="000209A9">
        <w:t xml:space="preserve">Tip: </w:t>
      </w:r>
    </w:p>
    <w:p w14:paraId="0F8B258C" w14:textId="02ABE9A1" w:rsidR="000A6CF5" w:rsidRDefault="000209A9" w:rsidP="003838FC">
      <w:pPr>
        <w:pStyle w:val="tips"/>
      </w:pPr>
      <w:r>
        <w:t xml:space="preserve">Ensure that </w:t>
      </w:r>
      <w:r w:rsidR="00FC4DF6">
        <w:t>content and tag order of the document is identical to make the document accessible for a wide range of users with impairments.</w:t>
      </w:r>
    </w:p>
    <w:p w14:paraId="4B130A7F" w14:textId="77777777" w:rsidR="00FF5158" w:rsidRPr="00FF5158" w:rsidRDefault="00FF5158" w:rsidP="00FF5158"/>
    <w:p w14:paraId="14CE5775" w14:textId="77777777" w:rsidR="004E633C" w:rsidRDefault="004E633C" w:rsidP="004E633C">
      <w:pPr>
        <w:pStyle w:val="Heading4"/>
      </w:pPr>
      <w:r w:rsidRPr="005E549F">
        <w:t>How to implement</w:t>
      </w:r>
      <w:r>
        <w:t>?</w:t>
      </w:r>
    </w:p>
    <w:p w14:paraId="71E02BC4" w14:textId="4AECEEB0" w:rsidR="00433618" w:rsidRDefault="0021086C" w:rsidP="0021086C">
      <w:r>
        <w:t>This section lists the techniques for implementing accurate content order in a PDF document.</w:t>
      </w:r>
    </w:p>
    <w:p w14:paraId="15ED2AF7" w14:textId="1C3D7F9D" w:rsidR="009A79A7" w:rsidRDefault="00D8534A" w:rsidP="001655A9">
      <w:pPr>
        <w:pStyle w:val="ListParagraph"/>
        <w:numPr>
          <w:ilvl w:val="0"/>
          <w:numId w:val="6"/>
        </w:numPr>
      </w:pPr>
      <w:r>
        <w:t xml:space="preserve">Check if the content is available in the meaningful sequence in the Order Panel and </w:t>
      </w:r>
      <w:r w:rsidR="008665C7">
        <w:t>if any</w:t>
      </w:r>
      <w:r>
        <w:t xml:space="preserve"> change is required </w:t>
      </w:r>
      <w:proofErr w:type="gramStart"/>
      <w:r>
        <w:t>then;</w:t>
      </w:r>
      <w:proofErr w:type="gramEnd"/>
    </w:p>
    <w:p w14:paraId="1F77561E" w14:textId="2EEAF9FE" w:rsidR="0021086C" w:rsidRDefault="0050149E" w:rsidP="001655A9">
      <w:pPr>
        <w:pStyle w:val="ListParagraph"/>
        <w:numPr>
          <w:ilvl w:val="0"/>
          <w:numId w:val="6"/>
        </w:numPr>
      </w:pPr>
      <w:r>
        <w:t xml:space="preserve">Rearrange the content boxes in the Content Panel (available </w:t>
      </w:r>
      <w:r w:rsidR="00B14FEB">
        <w:t>above</w:t>
      </w:r>
      <w:r>
        <w:t xml:space="preserve"> Reading Order Tool) </w:t>
      </w:r>
      <w:r w:rsidR="00CF044E">
        <w:t xml:space="preserve">to make </w:t>
      </w:r>
      <w:r w:rsidR="008665C7">
        <w:t>the information</w:t>
      </w:r>
      <w:r w:rsidR="00CF044E">
        <w:t xml:space="preserve"> available in a meaningful sequence</w:t>
      </w:r>
      <w:r w:rsidR="001A1A17">
        <w:t xml:space="preserve"> in different display modes</w:t>
      </w:r>
      <w:r w:rsidR="00CF044E">
        <w:t>.</w:t>
      </w:r>
    </w:p>
    <w:p w14:paraId="212533B8" w14:textId="77777777" w:rsidR="0021086C" w:rsidRDefault="0021086C" w:rsidP="0021086C"/>
    <w:p w14:paraId="52AD8567" w14:textId="77777777" w:rsidR="004F0851" w:rsidRDefault="004F0851" w:rsidP="004F0851">
      <w:pPr>
        <w:pStyle w:val="Heading4"/>
      </w:pPr>
      <w:r>
        <w:t>Practices to Apply &amp; Avoid</w:t>
      </w:r>
    </w:p>
    <w:p w14:paraId="1A31F001" w14:textId="56DA5B33" w:rsidR="0047246E" w:rsidRDefault="0047246E" w:rsidP="0047246E">
      <w:pPr>
        <w:pStyle w:val="Do"/>
      </w:pPr>
      <w:r>
        <w:t xml:space="preserve">Ensure the content order is the same as the reading order. </w:t>
      </w:r>
    </w:p>
    <w:p w14:paraId="4690CFF4" w14:textId="77777777" w:rsidR="0047246E" w:rsidRDefault="0047246E" w:rsidP="008B3ACC">
      <w:pPr>
        <w:pStyle w:val="Do"/>
        <w:numPr>
          <w:ilvl w:val="0"/>
          <w:numId w:val="0"/>
        </w:numPr>
      </w:pPr>
    </w:p>
    <w:p w14:paraId="7FBE0E78" w14:textId="06217BEF" w:rsidR="008B3ACC" w:rsidRDefault="008B3ACC" w:rsidP="008B3ACC">
      <w:r>
        <w:t xml:space="preserve">For example, in the </w:t>
      </w:r>
      <w:r w:rsidR="00D43D89" w:rsidRPr="00D43D89">
        <w:t>2020-LTIP-target-disclosure-FINAL</w:t>
      </w:r>
      <w:r w:rsidR="00D75AE4">
        <w:t>.pdf</w:t>
      </w:r>
      <w:r>
        <w:t xml:space="preserve">, the </w:t>
      </w:r>
      <w:r w:rsidR="00926EF0">
        <w:t>content</w:t>
      </w:r>
      <w:r>
        <w:t xml:space="preserve"> order </w:t>
      </w:r>
      <w:r w:rsidR="00926EF0">
        <w:t xml:space="preserve">matches </w:t>
      </w:r>
      <w:r w:rsidR="00C7199C">
        <w:t xml:space="preserve">with </w:t>
      </w:r>
      <w:r w:rsidR="00926EF0">
        <w:t xml:space="preserve">the reading order. </w:t>
      </w:r>
    </w:p>
    <w:p w14:paraId="135DA568" w14:textId="25B0099F" w:rsidR="008B3ACC" w:rsidRDefault="00C7199C" w:rsidP="00185D70">
      <w:pPr>
        <w:pStyle w:val="Do"/>
        <w:numPr>
          <w:ilvl w:val="0"/>
          <w:numId w:val="0"/>
        </w:numPr>
      </w:pPr>
      <w:r>
        <w:t>Sequence of t</w:t>
      </w:r>
      <w:r w:rsidR="00922E66">
        <w:t>he content order is:</w:t>
      </w:r>
    </w:p>
    <w:p w14:paraId="50AF6182" w14:textId="65280F5A" w:rsidR="00922E66" w:rsidRDefault="001C37D7" w:rsidP="00276102">
      <w:pPr>
        <w:pStyle w:val="Do"/>
        <w:numPr>
          <w:ilvl w:val="0"/>
          <w:numId w:val="28"/>
        </w:numPr>
      </w:pPr>
      <w:r>
        <w:t>&lt;H1&gt; “Long Term Incentive Plan”</w:t>
      </w:r>
    </w:p>
    <w:p w14:paraId="4CE1D8AB" w14:textId="543C3FD6" w:rsidR="00F82252" w:rsidRDefault="00F82252" w:rsidP="00276102">
      <w:pPr>
        <w:pStyle w:val="Do"/>
        <w:numPr>
          <w:ilvl w:val="0"/>
          <w:numId w:val="28"/>
        </w:numPr>
      </w:pPr>
      <w:r>
        <w:t>&lt;H2&gt; “Performance targets for the 2020 awards to….”</w:t>
      </w:r>
    </w:p>
    <w:p w14:paraId="2669C72A" w14:textId="4D8D3B27" w:rsidR="00F82252" w:rsidRDefault="00F82252" w:rsidP="00276102">
      <w:pPr>
        <w:pStyle w:val="Do"/>
        <w:numPr>
          <w:ilvl w:val="0"/>
          <w:numId w:val="28"/>
        </w:numPr>
      </w:pPr>
      <w:r>
        <w:t xml:space="preserve">&lt;P&gt; </w:t>
      </w:r>
      <w:r w:rsidR="006A6CF3">
        <w:t>“At the time the annual…”</w:t>
      </w:r>
    </w:p>
    <w:p w14:paraId="3E231F5C" w14:textId="1ADA7E52" w:rsidR="006A6CF3" w:rsidRDefault="006A6CF3" w:rsidP="00276102">
      <w:pPr>
        <w:pStyle w:val="Do"/>
        <w:numPr>
          <w:ilvl w:val="0"/>
          <w:numId w:val="28"/>
        </w:numPr>
      </w:pPr>
      <w:r>
        <w:t>&lt;P&gt; “The award will vest…”</w:t>
      </w:r>
    </w:p>
    <w:p w14:paraId="4B2CD373" w14:textId="637CDAB6" w:rsidR="006A6CF3" w:rsidRDefault="005D4C38" w:rsidP="00276102">
      <w:pPr>
        <w:pStyle w:val="Do"/>
        <w:numPr>
          <w:ilvl w:val="0"/>
          <w:numId w:val="28"/>
        </w:numPr>
      </w:pPr>
      <w:r>
        <w:t>&lt;</w:t>
      </w:r>
      <w:proofErr w:type="spellStart"/>
      <w:r>
        <w:t>LBody</w:t>
      </w:r>
      <w:proofErr w:type="spellEnd"/>
      <w:r>
        <w:t xml:space="preserve">&gt; “1/3 </w:t>
      </w:r>
      <w:r w:rsidR="00321BB6">
        <w:t>o</w:t>
      </w:r>
      <w:r>
        <w:t>f the award….”</w:t>
      </w:r>
    </w:p>
    <w:p w14:paraId="7E91A827" w14:textId="70153489" w:rsidR="005D4C38" w:rsidRDefault="005D4C38" w:rsidP="00276102">
      <w:pPr>
        <w:pStyle w:val="Do"/>
        <w:numPr>
          <w:ilvl w:val="0"/>
          <w:numId w:val="28"/>
        </w:numPr>
      </w:pPr>
      <w:r>
        <w:t>&lt;</w:t>
      </w:r>
      <w:proofErr w:type="spellStart"/>
      <w:r>
        <w:t>LBody</w:t>
      </w:r>
      <w:proofErr w:type="spellEnd"/>
      <w:r>
        <w:t xml:space="preserve">&gt; “1/3 </w:t>
      </w:r>
      <w:r w:rsidR="00321BB6">
        <w:t>o</w:t>
      </w:r>
      <w:r>
        <w:t>f the award….”</w:t>
      </w:r>
    </w:p>
    <w:p w14:paraId="43391838" w14:textId="5EFBA2CB" w:rsidR="00321BB6" w:rsidRDefault="00321BB6" w:rsidP="00276102">
      <w:pPr>
        <w:pStyle w:val="Do"/>
        <w:numPr>
          <w:ilvl w:val="0"/>
          <w:numId w:val="28"/>
        </w:numPr>
      </w:pPr>
      <w:r>
        <w:t>&lt;</w:t>
      </w:r>
      <w:proofErr w:type="spellStart"/>
      <w:r>
        <w:t>LBody</w:t>
      </w:r>
      <w:proofErr w:type="spellEnd"/>
      <w:r>
        <w:t>&gt; “1/3 of the award….”</w:t>
      </w:r>
    </w:p>
    <w:p w14:paraId="44D74223" w14:textId="61362213" w:rsidR="005D4C38" w:rsidRDefault="00321BB6" w:rsidP="00276102">
      <w:pPr>
        <w:pStyle w:val="Do"/>
        <w:numPr>
          <w:ilvl w:val="0"/>
          <w:numId w:val="28"/>
        </w:numPr>
      </w:pPr>
      <w:r>
        <w:t>&lt;P&gt; “Details of the performance…”</w:t>
      </w:r>
    </w:p>
    <w:p w14:paraId="586D0DE1" w14:textId="02A7BC2D" w:rsidR="00375AB9" w:rsidRDefault="00375AB9" w:rsidP="005467EB">
      <w:r>
        <w:rPr>
          <w:noProof/>
        </w:rPr>
        <w:drawing>
          <wp:inline distT="0" distB="0" distL="0" distR="0" wp14:anchorId="77EAA9D1" wp14:editId="76C6CABD">
            <wp:extent cx="5943600" cy="2125980"/>
            <wp:effectExtent l="19050" t="19050" r="19050" b="26670"/>
            <wp:docPr id="55" name="Picture 55" descr="Page with correct content or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age with correct content order. "/>
                    <pic:cNvPicPr/>
                  </pic:nvPicPr>
                  <pic:blipFill>
                    <a:blip r:embed="rId97"/>
                    <a:stretch>
                      <a:fillRect/>
                    </a:stretch>
                  </pic:blipFill>
                  <pic:spPr>
                    <a:xfrm>
                      <a:off x="0" y="0"/>
                      <a:ext cx="5943600" cy="2125980"/>
                    </a:xfrm>
                    <a:prstGeom prst="rect">
                      <a:avLst/>
                    </a:prstGeom>
                    <a:ln>
                      <a:solidFill>
                        <a:schemeClr val="tx1"/>
                      </a:solidFill>
                    </a:ln>
                  </pic:spPr>
                </pic:pic>
              </a:graphicData>
            </a:graphic>
          </wp:inline>
        </w:drawing>
      </w:r>
    </w:p>
    <w:p w14:paraId="3862B019" w14:textId="1FE14CC4" w:rsidR="00056AE3" w:rsidRDefault="00056AE3" w:rsidP="00056AE3">
      <w:pPr>
        <w:pStyle w:val="Dont"/>
      </w:pPr>
      <w:r>
        <w:t xml:space="preserve">Avoid </w:t>
      </w:r>
      <w:r w:rsidR="00D9319C">
        <w:t>t</w:t>
      </w:r>
      <w:r w:rsidR="00741DBD">
        <w:t>agging content in an order tha</w:t>
      </w:r>
      <w:r w:rsidR="002B559A">
        <w:t xml:space="preserve">t </w:t>
      </w:r>
      <w:r w:rsidR="00663D23">
        <w:t>fails to</w:t>
      </w:r>
      <w:r w:rsidR="00F2404D">
        <w:t xml:space="preserve"> </w:t>
      </w:r>
      <w:r w:rsidR="008665C7">
        <w:t>result</w:t>
      </w:r>
      <w:r w:rsidR="00F2404D">
        <w:t xml:space="preserve"> </w:t>
      </w:r>
      <w:r w:rsidR="00EB5B62">
        <w:t>in</w:t>
      </w:r>
      <w:r w:rsidR="00663D23">
        <w:t xml:space="preserve"> </w:t>
      </w:r>
      <w:r w:rsidR="00051AEB">
        <w:t>screen readers reading the information in an illogical order</w:t>
      </w:r>
      <w:r w:rsidR="005B5AC6">
        <w:t>.</w:t>
      </w:r>
    </w:p>
    <w:p w14:paraId="53397A36" w14:textId="01ADF040" w:rsidR="002B559A" w:rsidRDefault="002B559A" w:rsidP="005467EB">
      <w:r>
        <w:t xml:space="preserve">For example, in the </w:t>
      </w:r>
      <w:r w:rsidRPr="00D43D89">
        <w:t>2020-</w:t>
      </w:r>
      <w:r w:rsidR="009D7EEC">
        <w:t>Roles-and-responsibilities</w:t>
      </w:r>
      <w:r w:rsidR="007575F3">
        <w:t>-of-the-chair</w:t>
      </w:r>
      <w:r>
        <w:t xml:space="preserve">.pdf, the content order </w:t>
      </w:r>
      <w:r w:rsidR="004258F0">
        <w:t xml:space="preserve">does not </w:t>
      </w:r>
      <w:r>
        <w:t xml:space="preserve">match </w:t>
      </w:r>
      <w:r w:rsidR="00693E2F">
        <w:t xml:space="preserve">with </w:t>
      </w:r>
      <w:r>
        <w:t xml:space="preserve">the reading order. </w:t>
      </w:r>
    </w:p>
    <w:p w14:paraId="1705D371" w14:textId="463B29E0" w:rsidR="00F22C8E" w:rsidRDefault="00693E2F" w:rsidP="005467EB">
      <w:r>
        <w:t>Sequence of t</w:t>
      </w:r>
      <w:r w:rsidR="00F22C8E">
        <w:t>he content order is:</w:t>
      </w:r>
    </w:p>
    <w:p w14:paraId="297611E2" w14:textId="4F7CFB10" w:rsidR="00F22C8E" w:rsidRDefault="00032316" w:rsidP="00276102">
      <w:pPr>
        <w:pStyle w:val="ListParagraph"/>
        <w:numPr>
          <w:ilvl w:val="0"/>
          <w:numId w:val="29"/>
        </w:numPr>
      </w:pPr>
      <w:r>
        <w:t>Footer: “Approved by the board…”</w:t>
      </w:r>
    </w:p>
    <w:p w14:paraId="08B86FB4" w14:textId="64B482E2" w:rsidR="00032316" w:rsidRDefault="00032316" w:rsidP="00276102">
      <w:pPr>
        <w:pStyle w:val="ListParagraph"/>
        <w:numPr>
          <w:ilvl w:val="0"/>
          <w:numId w:val="29"/>
        </w:numPr>
      </w:pPr>
      <w:r>
        <w:t>Image of Pearson’s logo</w:t>
      </w:r>
    </w:p>
    <w:p w14:paraId="7C0DF9BB" w14:textId="62162E75" w:rsidR="00032316" w:rsidRDefault="001A1F09" w:rsidP="00276102">
      <w:pPr>
        <w:pStyle w:val="ListParagraph"/>
        <w:numPr>
          <w:ilvl w:val="0"/>
          <w:numId w:val="29"/>
        </w:numPr>
      </w:pPr>
      <w:r>
        <w:t>&lt;P&gt; “Role of chair”</w:t>
      </w:r>
    </w:p>
    <w:p w14:paraId="0801177C" w14:textId="0B4839B0" w:rsidR="001A1F09" w:rsidRDefault="001A1F09" w:rsidP="00276102">
      <w:pPr>
        <w:pStyle w:val="ListParagraph"/>
        <w:numPr>
          <w:ilvl w:val="0"/>
          <w:numId w:val="29"/>
        </w:numPr>
      </w:pPr>
      <w:r>
        <w:t xml:space="preserve">&lt;P&gt; </w:t>
      </w:r>
      <w:proofErr w:type="gramStart"/>
      <w:r>
        <w:t>“ A.</w:t>
      </w:r>
      <w:proofErr w:type="gramEnd"/>
      <w:r>
        <w:t xml:space="preserve"> The chair is responsible….”</w:t>
      </w:r>
    </w:p>
    <w:p w14:paraId="6CD9DB4B" w14:textId="5F1D4011" w:rsidR="001A1F09" w:rsidRDefault="008414DD" w:rsidP="00276102">
      <w:pPr>
        <w:pStyle w:val="ListParagraph"/>
        <w:numPr>
          <w:ilvl w:val="0"/>
          <w:numId w:val="29"/>
        </w:numPr>
      </w:pPr>
      <w:r>
        <w:t>&lt;</w:t>
      </w:r>
      <w:proofErr w:type="spellStart"/>
      <w:r>
        <w:t>LBody</w:t>
      </w:r>
      <w:proofErr w:type="spellEnd"/>
      <w:r>
        <w:t>&gt; “1. Meetings”</w:t>
      </w:r>
    </w:p>
    <w:p w14:paraId="002FA618" w14:textId="649C2A92" w:rsidR="008414DD" w:rsidRDefault="008414DD" w:rsidP="00276102">
      <w:pPr>
        <w:pStyle w:val="ListParagraph"/>
        <w:numPr>
          <w:ilvl w:val="0"/>
          <w:numId w:val="29"/>
        </w:numPr>
      </w:pPr>
      <w:r>
        <w:t>&lt;</w:t>
      </w:r>
      <w:proofErr w:type="spellStart"/>
      <w:r>
        <w:t>L</w:t>
      </w:r>
      <w:r w:rsidR="00D5733D">
        <w:t>B</w:t>
      </w:r>
      <w:r>
        <w:t>ody</w:t>
      </w:r>
      <w:proofErr w:type="spellEnd"/>
      <w:r>
        <w:t xml:space="preserve">&gt; </w:t>
      </w:r>
      <w:r w:rsidR="00B22545">
        <w:t>“Chairing boards and general meetings</w:t>
      </w:r>
      <w:proofErr w:type="gramStart"/>
      <w:r w:rsidR="00B22545">
        <w:t>…..</w:t>
      </w:r>
      <w:proofErr w:type="gramEnd"/>
      <w:r w:rsidR="00B22545">
        <w:t>”</w:t>
      </w:r>
    </w:p>
    <w:p w14:paraId="4B18F905" w14:textId="0B301C82" w:rsidR="00D06010" w:rsidRDefault="00D06010" w:rsidP="00D06010">
      <w:pPr>
        <w:jc w:val="center"/>
      </w:pPr>
    </w:p>
    <w:p w14:paraId="33E116BD" w14:textId="3A687826" w:rsidR="005B5AC6" w:rsidRDefault="00F22C8E" w:rsidP="005B5AC6">
      <w:r>
        <w:rPr>
          <w:noProof/>
        </w:rPr>
        <w:drawing>
          <wp:inline distT="0" distB="0" distL="0" distR="0" wp14:anchorId="54D62F08" wp14:editId="6F21316C">
            <wp:extent cx="5943600" cy="3585845"/>
            <wp:effectExtent l="19050" t="19050" r="19050" b="14605"/>
            <wp:docPr id="519" name="Picture 519" descr="Page with incorrect content or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Page with incorrect content order. "/>
                    <pic:cNvPicPr/>
                  </pic:nvPicPr>
                  <pic:blipFill>
                    <a:blip r:embed="rId98"/>
                    <a:stretch>
                      <a:fillRect/>
                    </a:stretch>
                  </pic:blipFill>
                  <pic:spPr>
                    <a:xfrm>
                      <a:off x="0" y="0"/>
                      <a:ext cx="5943600" cy="3585845"/>
                    </a:xfrm>
                    <a:prstGeom prst="rect">
                      <a:avLst/>
                    </a:prstGeom>
                    <a:ln>
                      <a:solidFill>
                        <a:schemeClr val="tx1"/>
                      </a:solidFill>
                    </a:ln>
                  </pic:spPr>
                </pic:pic>
              </a:graphicData>
            </a:graphic>
          </wp:inline>
        </w:drawing>
      </w:r>
    </w:p>
    <w:p w14:paraId="46A04402" w14:textId="77777777" w:rsidR="00B83D9E" w:rsidRDefault="00B83D9E" w:rsidP="00B83D9E">
      <w:pPr>
        <w:pStyle w:val="Do"/>
        <w:numPr>
          <w:ilvl w:val="0"/>
          <w:numId w:val="0"/>
        </w:numPr>
      </w:pPr>
    </w:p>
    <w:p w14:paraId="094949DB" w14:textId="77777777" w:rsidR="005124CA" w:rsidRDefault="005124CA" w:rsidP="005124CA">
      <w:pPr>
        <w:pStyle w:val="Level"/>
      </w:pPr>
      <w:r>
        <w:t>User Groups Affected</w:t>
      </w:r>
    </w:p>
    <w:p w14:paraId="083F4E53" w14:textId="77777777" w:rsidR="008D3705" w:rsidRPr="00BE7F27" w:rsidRDefault="008D3705" w:rsidP="008D3705">
      <w:pPr>
        <w:pStyle w:val="Bulletlist"/>
        <w:numPr>
          <w:ilvl w:val="0"/>
          <w:numId w:val="6"/>
        </w:numPr>
        <w:spacing w:line="259" w:lineRule="auto"/>
      </w:pPr>
      <w:r w:rsidRPr="00BE7F27">
        <w:t>Blind users</w:t>
      </w:r>
    </w:p>
    <w:p w14:paraId="7FAC74C1" w14:textId="77777777" w:rsidR="008D3705" w:rsidRDefault="008D3705" w:rsidP="008D3705">
      <w:pPr>
        <w:pStyle w:val="Bulletlist"/>
        <w:numPr>
          <w:ilvl w:val="0"/>
          <w:numId w:val="6"/>
        </w:numPr>
        <w:spacing w:line="259" w:lineRule="auto"/>
      </w:pPr>
      <w:r w:rsidRPr="00BE7F27">
        <w:t>Low-vision users</w:t>
      </w:r>
    </w:p>
    <w:p w14:paraId="1A1ADD8E" w14:textId="3BE348DE" w:rsidR="005124CA" w:rsidRPr="009D59DF" w:rsidRDefault="005124CA" w:rsidP="005124CA">
      <w:pPr>
        <w:pStyle w:val="ListParagraph"/>
        <w:numPr>
          <w:ilvl w:val="0"/>
          <w:numId w:val="6"/>
        </w:numPr>
        <w:spacing w:after="100" w:afterAutospacing="1" w:line="240" w:lineRule="auto"/>
        <w:jc w:val="both"/>
        <w:rPr>
          <w:rFonts w:eastAsia="Times New Roman" w:cstheme="minorHAnsi"/>
          <w:szCs w:val="24"/>
        </w:rPr>
      </w:pPr>
      <w:r>
        <w:rPr>
          <w:rFonts w:eastAsia="Times New Roman" w:cstheme="minorHAnsi"/>
          <w:szCs w:val="24"/>
        </w:rPr>
        <w:t>Users with learning disabilities</w:t>
      </w:r>
      <w:r w:rsidR="003B60F7">
        <w:rPr>
          <w:rFonts w:eastAsia="Times New Roman" w:cstheme="minorHAnsi"/>
          <w:szCs w:val="24"/>
        </w:rPr>
        <w:t>.</w:t>
      </w:r>
      <w:r>
        <w:rPr>
          <w:rFonts w:eastAsia="Times New Roman" w:cstheme="minorHAnsi"/>
          <w:szCs w:val="24"/>
        </w:rPr>
        <w:t xml:space="preserve"> </w:t>
      </w:r>
    </w:p>
    <w:p w14:paraId="0B31D8C2" w14:textId="77777777" w:rsidR="005124CA" w:rsidRDefault="005124CA" w:rsidP="00B83D9E">
      <w:pPr>
        <w:pStyle w:val="Do"/>
        <w:numPr>
          <w:ilvl w:val="0"/>
          <w:numId w:val="0"/>
        </w:numPr>
      </w:pPr>
    </w:p>
    <w:p w14:paraId="69875EB6" w14:textId="77777777" w:rsidR="005124CA" w:rsidRDefault="005124CA" w:rsidP="00B83D9E">
      <w:pPr>
        <w:pStyle w:val="Do"/>
        <w:numPr>
          <w:ilvl w:val="0"/>
          <w:numId w:val="0"/>
        </w:numPr>
      </w:pPr>
    </w:p>
    <w:p w14:paraId="65E391F0" w14:textId="77777777" w:rsidR="004F0851" w:rsidRDefault="004F0851" w:rsidP="004F0851">
      <w:pPr>
        <w:pStyle w:val="Heading4"/>
      </w:pPr>
      <w:r>
        <w:t>How to test for Accessibility?</w:t>
      </w:r>
    </w:p>
    <w:p w14:paraId="4305FA21" w14:textId="650814E5" w:rsidR="000538F2" w:rsidRDefault="00E32E99" w:rsidP="004F0851">
      <w:r>
        <w:t>To test the content order of a PDF document, perform the following steps:</w:t>
      </w:r>
    </w:p>
    <w:p w14:paraId="11CA94DC" w14:textId="4D0EEF42" w:rsidR="0025034D" w:rsidRDefault="0025034D" w:rsidP="00276102">
      <w:pPr>
        <w:pStyle w:val="ListParagraph"/>
        <w:numPr>
          <w:ilvl w:val="0"/>
          <w:numId w:val="54"/>
        </w:numPr>
      </w:pPr>
      <w:r>
        <w:t>Open the PDF file that needs to be tested using Acrobat Professional.</w:t>
      </w:r>
    </w:p>
    <w:p w14:paraId="2DF68D94" w14:textId="607F52CB" w:rsidR="0025034D" w:rsidRDefault="0025034D" w:rsidP="00276102">
      <w:pPr>
        <w:pStyle w:val="ListParagraph"/>
        <w:numPr>
          <w:ilvl w:val="0"/>
          <w:numId w:val="54"/>
        </w:numPr>
      </w:pPr>
      <w:r>
        <w:t>Open Order Panel available in the Navigation Pan</w:t>
      </w:r>
      <w:r w:rsidR="00C15508">
        <w:t>e.</w:t>
      </w:r>
    </w:p>
    <w:p w14:paraId="59B446FB" w14:textId="464E5A57" w:rsidR="00C15508" w:rsidRDefault="006B096D" w:rsidP="00276102">
      <w:pPr>
        <w:pStyle w:val="ListParagraph"/>
        <w:numPr>
          <w:ilvl w:val="0"/>
          <w:numId w:val="54"/>
        </w:numPr>
      </w:pPr>
      <w:r>
        <w:t xml:space="preserve">Content of the </w:t>
      </w:r>
      <w:r w:rsidR="008665C7">
        <w:t>page will</w:t>
      </w:r>
      <w:r w:rsidR="00184088">
        <w:t xml:space="preserve"> be displayed in boxes with each box having a number besides it.</w:t>
      </w:r>
    </w:p>
    <w:p w14:paraId="65DEF210" w14:textId="43F84340" w:rsidR="00184088" w:rsidRDefault="00184088" w:rsidP="00276102">
      <w:pPr>
        <w:pStyle w:val="ListParagraph"/>
        <w:numPr>
          <w:ilvl w:val="0"/>
          <w:numId w:val="54"/>
        </w:numPr>
      </w:pPr>
      <w:r>
        <w:t>Check if the content boxes match with the visual order.</w:t>
      </w:r>
    </w:p>
    <w:p w14:paraId="68DD08FE" w14:textId="1A3483AA" w:rsidR="004A315C" w:rsidRPr="004A315C" w:rsidRDefault="00702EE4" w:rsidP="00276102">
      <w:pPr>
        <w:pStyle w:val="ListParagraph"/>
        <w:numPr>
          <w:ilvl w:val="0"/>
          <w:numId w:val="54"/>
        </w:numPr>
      </w:pPr>
      <w:r>
        <w:t xml:space="preserve">Check if the content boxes </w:t>
      </w:r>
      <w:r w:rsidR="004F091A">
        <w:t>are available in a meaningful sequence.</w:t>
      </w:r>
    </w:p>
    <w:p w14:paraId="3AD87DD6" w14:textId="48CA1C8C" w:rsidR="004F091A" w:rsidRDefault="004F091A" w:rsidP="00276102">
      <w:pPr>
        <w:pStyle w:val="ListParagraph"/>
        <w:numPr>
          <w:ilvl w:val="0"/>
          <w:numId w:val="54"/>
        </w:numPr>
      </w:pPr>
      <w:r>
        <w:t xml:space="preserve">If conditions in step 4 and 5 </w:t>
      </w:r>
      <w:r w:rsidR="008665C7">
        <w:t>fail,</w:t>
      </w:r>
      <w:r w:rsidR="005C29CC">
        <w:t xml:space="preserve"> th</w:t>
      </w:r>
      <w:r w:rsidR="00FD584A">
        <w:t>e</w:t>
      </w:r>
      <w:r w:rsidR="005C29CC">
        <w:t>n it is an accessibility violation as per WCAG 2.1 success criteria 1.3.2 at Level A.</w:t>
      </w:r>
    </w:p>
    <w:p w14:paraId="38381E21" w14:textId="5F69B857" w:rsidR="00F32B3C" w:rsidRPr="00F32B3C" w:rsidRDefault="00F32B3C" w:rsidP="00F32B3C">
      <w:pPr>
        <w:pStyle w:val="TipList"/>
        <w:numPr>
          <w:ilvl w:val="0"/>
          <w:numId w:val="0"/>
        </w:numPr>
        <w:ind w:left="360"/>
        <w:rPr>
          <w:rStyle w:val="tipsChar"/>
          <w:sz w:val="22"/>
          <w:szCs w:val="20"/>
          <w:shd w:val="clear" w:color="auto" w:fill="auto"/>
        </w:rPr>
      </w:pPr>
      <w:r w:rsidRPr="007C7931">
        <w:rPr>
          <w:rFonts w:ascii="Wingdings" w:eastAsia="Wingdings" w:hAnsi="Wingdings" w:cs="Wingdings"/>
          <w:sz w:val="40"/>
          <w:szCs w:val="40"/>
        </w:rPr>
        <w:t></w:t>
      </w:r>
      <w:r w:rsidRPr="00F32B3C">
        <w:rPr>
          <w:rStyle w:val="tipsChar"/>
          <w:sz w:val="22"/>
          <w:szCs w:val="20"/>
        </w:rPr>
        <w:t>Tip:</w:t>
      </w:r>
    </w:p>
    <w:p w14:paraId="0C321101" w14:textId="084E2041" w:rsidR="005C29CC" w:rsidRPr="00F32B3C" w:rsidRDefault="00324B3E" w:rsidP="00F32B3C">
      <w:pPr>
        <w:pStyle w:val="TipList"/>
        <w:numPr>
          <w:ilvl w:val="0"/>
          <w:numId w:val="0"/>
        </w:numPr>
        <w:ind w:left="360"/>
        <w:rPr>
          <w:sz w:val="22"/>
          <w:szCs w:val="20"/>
        </w:rPr>
      </w:pPr>
      <w:r w:rsidRPr="00F32B3C">
        <w:rPr>
          <w:rStyle w:val="tipsChar"/>
          <w:sz w:val="22"/>
          <w:szCs w:val="20"/>
        </w:rPr>
        <w:t>Content displayed</w:t>
      </w:r>
      <w:r w:rsidR="007C2D24" w:rsidRPr="00F32B3C">
        <w:rPr>
          <w:rStyle w:val="tipsChar"/>
          <w:sz w:val="22"/>
          <w:szCs w:val="20"/>
        </w:rPr>
        <w:softHyphen/>
      </w:r>
      <w:r w:rsidRPr="00F32B3C">
        <w:rPr>
          <w:rStyle w:val="tipsChar"/>
          <w:sz w:val="22"/>
          <w:szCs w:val="20"/>
        </w:rPr>
        <w:t xml:space="preserve"> in the order Panel is also referred to as the Z order</w:t>
      </w:r>
      <w:r w:rsidRPr="00F32B3C">
        <w:rPr>
          <w:sz w:val="22"/>
          <w:szCs w:val="20"/>
        </w:rPr>
        <w:t>.</w:t>
      </w:r>
    </w:p>
    <w:p w14:paraId="21C9B98E" w14:textId="507C6DCE" w:rsidR="000538F2" w:rsidRDefault="001517D6" w:rsidP="005075DA">
      <w:pPr>
        <w:pStyle w:val="Heading2"/>
        <w:rPr>
          <w:b/>
        </w:rPr>
      </w:pPr>
      <w:bookmarkStart w:id="81" w:name="_Toc57986887"/>
      <w:r>
        <w:rPr>
          <w:b/>
        </w:rPr>
        <w:t>LINKS</w:t>
      </w:r>
      <w:bookmarkEnd w:id="81"/>
    </w:p>
    <w:p w14:paraId="5C406074" w14:textId="34455991" w:rsidR="004A315C" w:rsidRPr="004A315C" w:rsidRDefault="00C42011" w:rsidP="004A315C">
      <w:r>
        <w:t xml:space="preserve">Links are used in a PDF document to help users navigate from one </w:t>
      </w:r>
      <w:r w:rsidR="005E038F">
        <w:t xml:space="preserve">document </w:t>
      </w:r>
      <w:r>
        <w:t>section to another</w:t>
      </w:r>
      <w:r w:rsidR="005E038F">
        <w:t xml:space="preserve">, </w:t>
      </w:r>
      <w:r>
        <w:t>and even to external websites. Screen reader</w:t>
      </w:r>
      <w:r w:rsidR="005E038F">
        <w:t>s</w:t>
      </w:r>
      <w:r>
        <w:t xml:space="preserve"> identif</w:t>
      </w:r>
      <w:r w:rsidR="005E038F">
        <w:t>y</w:t>
      </w:r>
      <w:r>
        <w:t xml:space="preserve"> a link </w:t>
      </w:r>
      <w:r w:rsidR="00C279BC">
        <w:t>based on</w:t>
      </w:r>
      <w:r>
        <w:t xml:space="preserve"> the link</w:t>
      </w:r>
      <w:r w:rsidR="005E038F">
        <w:t>’s</w:t>
      </w:r>
      <w:r>
        <w:t xml:space="preserve"> text. Keyboard-only users can navigate from one link to another by pressing the “Tab” key</w:t>
      </w:r>
      <w:r w:rsidR="005E038F">
        <w:t>,</w:t>
      </w:r>
      <w:r>
        <w:t xml:space="preserve"> </w:t>
      </w:r>
      <w:r w:rsidR="005E038F">
        <w:t xml:space="preserve">and </w:t>
      </w:r>
      <w:r>
        <w:t xml:space="preserve">they can activate a link by pressing the “Enter” key. Screen reader users can also navigate </w:t>
      </w:r>
      <w:r w:rsidR="005E038F">
        <w:t>and</w:t>
      </w:r>
      <w:r>
        <w:t xml:space="preserve"> activate links just like keyboard-only users. A screen reader also provides an option to access all the </w:t>
      </w:r>
      <w:r w:rsidR="006D3F75">
        <w:t>document’s</w:t>
      </w:r>
      <w:r>
        <w:t xml:space="preserve"> links </w:t>
      </w:r>
      <w:r w:rsidR="00907E3D">
        <w:t xml:space="preserve">in the form </w:t>
      </w:r>
      <w:r w:rsidR="008665C7">
        <w:t>of a</w:t>
      </w:r>
      <w:r>
        <w:t xml:space="preserve"> list. </w:t>
      </w:r>
    </w:p>
    <w:p w14:paraId="596C85ED" w14:textId="77777777" w:rsidR="006D7FBC" w:rsidRDefault="006D7FBC" w:rsidP="00C42011"/>
    <w:p w14:paraId="55923C4D" w14:textId="7DAB9B27" w:rsidR="00561F1B" w:rsidRDefault="00561F1B" w:rsidP="00561F1B">
      <w:pPr>
        <w:pStyle w:val="tips"/>
      </w:pPr>
      <w:r w:rsidRPr="007C7931">
        <w:rPr>
          <w:rFonts w:ascii="Wingdings" w:eastAsia="Wingdings" w:hAnsi="Wingdings" w:cs="Wingdings"/>
          <w:sz w:val="40"/>
          <w:szCs w:val="40"/>
        </w:rPr>
        <w:t></w:t>
      </w:r>
      <w:r w:rsidR="006D7FBC">
        <w:t xml:space="preserve">Tip: </w:t>
      </w:r>
    </w:p>
    <w:p w14:paraId="3CAD740E" w14:textId="1FD990D5" w:rsidR="006D7FBC" w:rsidRPr="00EF4233" w:rsidRDefault="006D7FBC" w:rsidP="00561F1B">
      <w:pPr>
        <w:pStyle w:val="tips"/>
      </w:pPr>
      <w:r>
        <w:t xml:space="preserve">Press “Insert + F7” to pull up Links </w:t>
      </w:r>
      <w:r w:rsidR="008665C7">
        <w:t>List and</w:t>
      </w:r>
      <w:r>
        <w:t xml:space="preserve"> Elements List dialog in JAWS and </w:t>
      </w:r>
      <w:proofErr w:type="gramStart"/>
      <w:r>
        <w:t>NVDA</w:t>
      </w:r>
      <w:proofErr w:type="gramEnd"/>
      <w:r>
        <w:t xml:space="preserve"> respectively.</w:t>
      </w:r>
    </w:p>
    <w:p w14:paraId="508D6AA0" w14:textId="77777777" w:rsidR="00C42011" w:rsidRPr="00C42011" w:rsidRDefault="00C42011" w:rsidP="00C42011"/>
    <w:p w14:paraId="7E5DA500" w14:textId="3F6AB51D" w:rsidR="000D2595" w:rsidRDefault="00C279BC" w:rsidP="000D2595">
      <w:r w:rsidRPr="007C7931">
        <w:rPr>
          <w:noProof/>
        </w:rPr>
        <w:drawing>
          <wp:inline distT="0" distB="0" distL="0" distR="0" wp14:anchorId="3AF04B3A" wp14:editId="7BB2F89E">
            <wp:extent cx="807886" cy="327445"/>
            <wp:effectExtent l="19050" t="19050" r="11430" b="15875"/>
            <wp:docPr id="513" name="Picture 513"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p w14:paraId="5B335E7D" w14:textId="77777777" w:rsidR="00D5733D" w:rsidRPr="007C7931" w:rsidRDefault="00D5733D" w:rsidP="00D5733D">
      <w:pPr>
        <w:pStyle w:val="Guide"/>
        <w:spacing w:after="0"/>
      </w:pPr>
      <w:r>
        <w:t>1.3.1 Info and Relationships</w:t>
      </w:r>
      <w:r w:rsidRPr="007C7931">
        <w:tab/>
      </w:r>
      <w:r w:rsidRPr="007C7931">
        <w:tab/>
      </w:r>
      <w:r w:rsidRPr="007C7931">
        <w:tab/>
      </w:r>
      <w:r w:rsidRPr="007C7931">
        <w:tab/>
      </w:r>
      <w:r>
        <w:tab/>
      </w:r>
      <w:r>
        <w:tab/>
      </w:r>
      <w:r>
        <w:tab/>
      </w:r>
      <w:r>
        <w:tab/>
      </w:r>
      <w:r w:rsidRPr="007C7931">
        <w:t>Level A</w:t>
      </w:r>
    </w:p>
    <w:p w14:paraId="5CBCC98F" w14:textId="77777777" w:rsidR="00D5733D" w:rsidRPr="0016520C" w:rsidRDefault="00D5733D" w:rsidP="00D5733D">
      <w:pPr>
        <w:pStyle w:val="Style2"/>
      </w:pPr>
      <w:r w:rsidRPr="0016520C">
        <w:t>Information, structure, and relationships conveyed through presentation can be programmatically determined or are available in text.</w:t>
      </w:r>
    </w:p>
    <w:p w14:paraId="518D5F38" w14:textId="2F20AF00" w:rsidR="00D5733D" w:rsidRPr="007C7931" w:rsidRDefault="00D5733D" w:rsidP="00D5733D">
      <w:pPr>
        <w:pStyle w:val="Guide"/>
        <w:spacing w:after="0"/>
      </w:pPr>
      <w:r>
        <w:t>2.1.1 Keyboard</w:t>
      </w:r>
      <w:r w:rsidRPr="007C7931">
        <w:tab/>
      </w:r>
      <w:r w:rsidRPr="007C7931">
        <w:tab/>
      </w:r>
      <w:r w:rsidRPr="007C7931">
        <w:tab/>
      </w:r>
      <w:r w:rsidRPr="007C7931">
        <w:tab/>
      </w:r>
      <w:r>
        <w:tab/>
      </w:r>
      <w:r>
        <w:tab/>
      </w:r>
      <w:r>
        <w:tab/>
      </w:r>
      <w:r>
        <w:tab/>
      </w:r>
      <w:r>
        <w:tab/>
      </w:r>
      <w:r w:rsidRPr="007C7931">
        <w:t>Level A</w:t>
      </w:r>
    </w:p>
    <w:p w14:paraId="378AD33E" w14:textId="77777777" w:rsidR="00D5733D" w:rsidRPr="007C7931" w:rsidRDefault="00D5733D" w:rsidP="00D5733D">
      <w:pPr>
        <w:pStyle w:val="Style2"/>
        <w:rPr>
          <w:lang w:val="en-US"/>
        </w:rPr>
      </w:pPr>
      <w:r>
        <w:rPr>
          <w:lang w:val="en-US"/>
        </w:rPr>
        <w:t>All functionality of the content is operable through a keyboard interface without requiring specific timings for individual keystrokes, except where the underlying function requires input that depends on the path of the user’s movement and not just the endpoints.</w:t>
      </w:r>
      <w:r w:rsidRPr="007C7931">
        <w:rPr>
          <w:lang w:val="en-US"/>
        </w:rPr>
        <w:t xml:space="preserve"> </w:t>
      </w:r>
    </w:p>
    <w:p w14:paraId="698FFA1E" w14:textId="1DC45FA3" w:rsidR="000D2595" w:rsidRPr="007C7931" w:rsidRDefault="000D2595" w:rsidP="000D2595">
      <w:pPr>
        <w:pStyle w:val="Guide"/>
        <w:spacing w:after="0"/>
      </w:pPr>
      <w:r w:rsidRPr="007C7931">
        <w:t>2.4.4 Link Purpose (In Context)</w:t>
      </w:r>
      <w:r w:rsidRPr="007C7931">
        <w:tab/>
      </w:r>
      <w:r w:rsidRPr="007C7931">
        <w:tab/>
      </w:r>
      <w:r w:rsidRPr="007C7931">
        <w:tab/>
      </w:r>
      <w:r w:rsidRPr="007C7931">
        <w:tab/>
      </w:r>
      <w:r w:rsidRPr="007C7931">
        <w:tab/>
      </w:r>
      <w:r w:rsidRPr="007C7931">
        <w:tab/>
      </w:r>
      <w:r w:rsidRPr="007C7931">
        <w:tab/>
        <w:t>Level A</w:t>
      </w:r>
    </w:p>
    <w:p w14:paraId="537B3A52" w14:textId="77777777" w:rsidR="000D2595" w:rsidRPr="007C7931" w:rsidRDefault="000D2595" w:rsidP="000D2595">
      <w:pPr>
        <w:pStyle w:val="Style2"/>
        <w:rPr>
          <w:lang w:val="en-US"/>
        </w:rPr>
      </w:pPr>
      <w:r w:rsidRPr="007C7931">
        <w:rPr>
          <w:lang w:val="en-US"/>
        </w:rPr>
        <w:t>The purpose of each link can be determined from the link text alone or from the link text together with its programmatically determined link context, except where the purpose of the link would be ambiguous to users in general.</w:t>
      </w:r>
    </w:p>
    <w:p w14:paraId="1A0D4C42" w14:textId="77777777" w:rsidR="000625AD" w:rsidRPr="000625AD" w:rsidRDefault="000625AD" w:rsidP="000625AD"/>
    <w:p w14:paraId="24F326E1" w14:textId="3A2D1C05" w:rsidR="001517D6" w:rsidRDefault="001517D6" w:rsidP="001517D6">
      <w:pPr>
        <w:pStyle w:val="Heading3"/>
        <w:rPr>
          <w:b/>
        </w:rPr>
      </w:pPr>
      <w:bookmarkStart w:id="82" w:name="_Toc57986888"/>
      <w:r>
        <w:rPr>
          <w:b/>
        </w:rPr>
        <w:t>OBJR</w:t>
      </w:r>
      <w:bookmarkEnd w:id="82"/>
    </w:p>
    <w:p w14:paraId="7EDCA9A5" w14:textId="34BA36B5" w:rsidR="00EE625A" w:rsidRDefault="00F0061C" w:rsidP="00BA06F6">
      <w:r>
        <w:t xml:space="preserve">Links in a PDF </w:t>
      </w:r>
      <w:r w:rsidR="008665C7">
        <w:t>document need</w:t>
      </w:r>
      <w:r w:rsidR="009B2FEC">
        <w:t xml:space="preserve"> to be defined programmatically to ensure that they are recognized by assistive technologies, such as screen readers and can be activated using a keyboard. A </w:t>
      </w:r>
      <w:r w:rsidR="00FF764E">
        <w:t>L</w:t>
      </w:r>
      <w:r w:rsidR="009B2FEC">
        <w:t xml:space="preserve">ink tag </w:t>
      </w:r>
      <w:r w:rsidR="00A548BB">
        <w:t xml:space="preserve">consists of two parts, </w:t>
      </w:r>
      <w:r w:rsidR="003C708A">
        <w:t xml:space="preserve">text of the link </w:t>
      </w:r>
      <w:r w:rsidR="00FF764E">
        <w:t xml:space="preserve">which is visible </w:t>
      </w:r>
      <w:r w:rsidR="00AD4DC9">
        <w:t xml:space="preserve">for all users and </w:t>
      </w:r>
      <w:r w:rsidR="003C708A">
        <w:t xml:space="preserve">the </w:t>
      </w:r>
      <w:r w:rsidR="00AD4DC9">
        <w:t>Link-</w:t>
      </w:r>
      <w:r w:rsidR="00B62B65">
        <w:t>OBJ</w:t>
      </w:r>
      <w:r w:rsidR="00F30994">
        <w:t>R</w:t>
      </w:r>
      <w:r w:rsidR="00AD4DC9">
        <w:t xml:space="preserve"> tag </w:t>
      </w:r>
      <w:r w:rsidR="00C30652">
        <w:t>which points to the destination target of the link</w:t>
      </w:r>
      <w:r w:rsidR="00F30994">
        <w:t xml:space="preserve">. </w:t>
      </w:r>
    </w:p>
    <w:p w14:paraId="006469F2" w14:textId="0DCCEAAC" w:rsidR="00BA06F6" w:rsidRPr="00EE625A" w:rsidRDefault="00CB5199" w:rsidP="00BA06F6">
      <w:r>
        <w:t xml:space="preserve">PDF links can be links to external websites or documents as well as </w:t>
      </w:r>
      <w:r w:rsidR="009179A4">
        <w:t>page or section within the documen</w:t>
      </w:r>
      <w:r w:rsidR="00410EAF">
        <w:t xml:space="preserve">t itself. </w:t>
      </w:r>
      <w:r w:rsidR="00CB21B9">
        <w:t xml:space="preserve">They are referred </w:t>
      </w:r>
      <w:r w:rsidR="007742F1">
        <w:t xml:space="preserve">to as web links and internal </w:t>
      </w:r>
      <w:r w:rsidR="00C279BC">
        <w:t>links,</w:t>
      </w:r>
      <w:r w:rsidR="007742F1">
        <w:t xml:space="preserve"> respectively. The structure of the Link ta</w:t>
      </w:r>
      <w:r w:rsidR="008A1D47">
        <w:t xml:space="preserve">g remains the same irrespective of the </w:t>
      </w:r>
      <w:r w:rsidR="00AD409F">
        <w:t xml:space="preserve">type of link. </w:t>
      </w:r>
      <w:r w:rsidR="00915ECF">
        <w:t xml:space="preserve">A link should not only look like a link but also function </w:t>
      </w:r>
      <w:r w:rsidR="00FC4C25">
        <w:t xml:space="preserve">as a link with different input devices as well. This can be </w:t>
      </w:r>
      <w:r w:rsidR="00525CB5">
        <w:t xml:space="preserve">achieved with the Link-OBJR tag. </w:t>
      </w:r>
      <w:r w:rsidR="00AE1E81">
        <w:t xml:space="preserve">The Link-OBJR tag </w:t>
      </w:r>
      <w:r w:rsidR="00304984">
        <w:t xml:space="preserve">plays a </w:t>
      </w:r>
      <w:r w:rsidR="00AE1E81">
        <w:t xml:space="preserve">very essential </w:t>
      </w:r>
      <w:r w:rsidR="006A360D">
        <w:t xml:space="preserve">part </w:t>
      </w:r>
      <w:r w:rsidR="00304984">
        <w:t xml:space="preserve">for </w:t>
      </w:r>
      <w:r w:rsidR="009E76DB">
        <w:t xml:space="preserve">making links accessible </w:t>
      </w:r>
      <w:r w:rsidR="00E34FDF">
        <w:t xml:space="preserve">for different user groups. </w:t>
      </w:r>
    </w:p>
    <w:p w14:paraId="60DFF8A8" w14:textId="0B5338B9" w:rsidR="002F18B4" w:rsidRDefault="002F18B4" w:rsidP="002F18B4">
      <w:pPr>
        <w:pStyle w:val="tips"/>
      </w:pPr>
      <w:r w:rsidRPr="007C7931">
        <w:rPr>
          <w:rFonts w:ascii="Wingdings" w:eastAsia="Wingdings" w:hAnsi="Wingdings" w:cs="Wingdings"/>
          <w:sz w:val="40"/>
          <w:szCs w:val="40"/>
        </w:rPr>
        <w:t></w:t>
      </w:r>
      <w:r w:rsidR="00E34FDF">
        <w:t xml:space="preserve">Tip: </w:t>
      </w:r>
    </w:p>
    <w:p w14:paraId="75749FD8" w14:textId="0EBD75E8" w:rsidR="00E34FDF" w:rsidRPr="00EE625A" w:rsidRDefault="00E34FDF" w:rsidP="002F18B4">
      <w:pPr>
        <w:pStyle w:val="tips"/>
      </w:pPr>
      <w:r>
        <w:t xml:space="preserve">Press “Tab” </w:t>
      </w:r>
      <w:r w:rsidR="00A97B45">
        <w:t xml:space="preserve">and </w:t>
      </w:r>
      <w:r>
        <w:t xml:space="preserve">“Shift + Tab” </w:t>
      </w:r>
      <w:r w:rsidR="00DD120A">
        <w:t xml:space="preserve">key to navigate to the </w:t>
      </w:r>
      <w:r w:rsidR="008665C7">
        <w:t>next and</w:t>
      </w:r>
      <w:r w:rsidR="00DD120A">
        <w:t xml:space="preserve"> previous link </w:t>
      </w:r>
      <w:r w:rsidR="006469AE">
        <w:t>using a keyboard. To activate a link, press “Enter”.</w:t>
      </w:r>
    </w:p>
    <w:p w14:paraId="6F98CC52" w14:textId="003A13D5" w:rsidR="000D2595" w:rsidRPr="000D2595" w:rsidRDefault="00C279BC" w:rsidP="000D2595">
      <w:r w:rsidRPr="007C7931">
        <w:rPr>
          <w:noProof/>
        </w:rPr>
        <w:drawing>
          <wp:inline distT="0" distB="0" distL="0" distR="0" wp14:anchorId="63F81054" wp14:editId="4F1793A4">
            <wp:extent cx="807886" cy="327445"/>
            <wp:effectExtent l="19050" t="19050" r="11430" b="15875"/>
            <wp:docPr id="515" name="Picture 515"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20" w:firstRow="1" w:lastRow="0" w:firstColumn="0" w:lastColumn="0" w:noHBand="0" w:noVBand="0"/>
      </w:tblPr>
      <w:tblGrid>
        <w:gridCol w:w="3329"/>
        <w:gridCol w:w="6282"/>
      </w:tblGrid>
      <w:tr w:rsidR="004E633C" w14:paraId="3C6C91F3" w14:textId="77777777" w:rsidTr="00D33BD9">
        <w:trPr>
          <w:trHeight w:val="431"/>
        </w:trPr>
        <w:tc>
          <w:tcPr>
            <w:tcW w:w="1732" w:type="pct"/>
            <w:hideMark/>
          </w:tcPr>
          <w:p w14:paraId="4974F39F" w14:textId="77777777" w:rsidR="004E633C" w:rsidRDefault="004E633C" w:rsidP="0021751A">
            <w:pPr>
              <w:pStyle w:val="Level"/>
            </w:pPr>
            <w:r>
              <w:t>WCAG Success Criteria</w:t>
            </w:r>
          </w:p>
        </w:tc>
        <w:tc>
          <w:tcPr>
            <w:tcW w:w="3268" w:type="pct"/>
            <w:hideMark/>
          </w:tcPr>
          <w:p w14:paraId="26B30251" w14:textId="77777777" w:rsidR="004E633C" w:rsidRDefault="004E633C" w:rsidP="0021751A">
            <w:pPr>
              <w:pStyle w:val="Level"/>
              <w:ind w:left="15"/>
            </w:pPr>
            <w:r>
              <w:t>WCAG Conformance Level</w:t>
            </w:r>
          </w:p>
        </w:tc>
      </w:tr>
      <w:tr w:rsidR="004E633C" w14:paraId="4611EAF3" w14:textId="77777777" w:rsidTr="00D33BD9">
        <w:trPr>
          <w:trHeight w:val="521"/>
        </w:trPr>
        <w:tc>
          <w:tcPr>
            <w:tcW w:w="1732" w:type="pct"/>
            <w:hideMark/>
          </w:tcPr>
          <w:p w14:paraId="2C27FDC8" w14:textId="652204A0" w:rsidR="004E633C" w:rsidRDefault="00FD661E" w:rsidP="0021751A">
            <w:pPr>
              <w:pStyle w:val="Strong1"/>
            </w:pPr>
            <w:r>
              <w:t>2.</w:t>
            </w:r>
            <w:r w:rsidR="002F18B4">
              <w:t>1</w:t>
            </w:r>
            <w:r>
              <w:t>.</w:t>
            </w:r>
            <w:r w:rsidR="002F18B4">
              <w:t>1</w:t>
            </w:r>
            <w:r>
              <w:t xml:space="preserve"> </w:t>
            </w:r>
            <w:r w:rsidR="005409CA">
              <w:t>Keyboard</w:t>
            </w:r>
          </w:p>
        </w:tc>
        <w:tc>
          <w:tcPr>
            <w:tcW w:w="3268" w:type="pct"/>
            <w:hideMark/>
          </w:tcPr>
          <w:p w14:paraId="153FA7B8" w14:textId="198AA6F5" w:rsidR="004E633C" w:rsidRDefault="000625AD" w:rsidP="0021751A">
            <w:pPr>
              <w:pStyle w:val="Strong1"/>
            </w:pPr>
            <w:r>
              <w:t>A</w:t>
            </w:r>
          </w:p>
        </w:tc>
      </w:tr>
      <w:tr w:rsidR="002F18B4" w14:paraId="6280A059" w14:textId="77777777" w:rsidTr="00D33BD9">
        <w:trPr>
          <w:trHeight w:val="521"/>
        </w:trPr>
        <w:tc>
          <w:tcPr>
            <w:tcW w:w="1732" w:type="pct"/>
          </w:tcPr>
          <w:p w14:paraId="08666F87" w14:textId="4A865977" w:rsidR="002F18B4" w:rsidRDefault="002F18B4" w:rsidP="0021751A">
            <w:pPr>
              <w:pStyle w:val="Strong1"/>
            </w:pPr>
            <w:r>
              <w:t xml:space="preserve">1.3.1 </w:t>
            </w:r>
            <w:r w:rsidR="00D33BD9">
              <w:t xml:space="preserve">Info and </w:t>
            </w:r>
            <w:r w:rsidR="00821ECF">
              <w:t>Relationships</w:t>
            </w:r>
          </w:p>
        </w:tc>
        <w:tc>
          <w:tcPr>
            <w:tcW w:w="3268" w:type="pct"/>
          </w:tcPr>
          <w:p w14:paraId="5CD13F92" w14:textId="52FC8910" w:rsidR="002F18B4" w:rsidRDefault="002F18B4" w:rsidP="0021751A">
            <w:pPr>
              <w:pStyle w:val="Strong1"/>
            </w:pPr>
            <w:r>
              <w:t>A</w:t>
            </w:r>
          </w:p>
        </w:tc>
      </w:tr>
    </w:tbl>
    <w:p w14:paraId="386F5374" w14:textId="77777777" w:rsidR="004E633C" w:rsidRDefault="004E633C" w:rsidP="004E633C">
      <w:pPr>
        <w:pStyle w:val="Heading4"/>
      </w:pPr>
      <w:r w:rsidRPr="005E549F">
        <w:t>How to implement</w:t>
      </w:r>
      <w:r>
        <w:t>?</w:t>
      </w:r>
    </w:p>
    <w:p w14:paraId="16BF9B78" w14:textId="1531F7C0" w:rsidR="00994FB7" w:rsidRDefault="00BB7537" w:rsidP="00BB7537">
      <w:r>
        <w:t xml:space="preserve">This section lists the techniques </w:t>
      </w:r>
      <w:r w:rsidR="00FD0050">
        <w:t xml:space="preserve">for implementing links with a valid </w:t>
      </w:r>
      <w:r w:rsidR="002363DB">
        <w:t>Link-</w:t>
      </w:r>
      <w:r w:rsidR="008665C7">
        <w:t>OBJR tag</w:t>
      </w:r>
      <w:r w:rsidR="00DD5FEC">
        <w:t xml:space="preserve"> in the PDF document.</w:t>
      </w:r>
    </w:p>
    <w:p w14:paraId="77D10473" w14:textId="737F036E" w:rsidR="00DD5FEC" w:rsidRDefault="008809FF" w:rsidP="00464628">
      <w:pPr>
        <w:pStyle w:val="ListParagraph"/>
        <w:numPr>
          <w:ilvl w:val="0"/>
          <w:numId w:val="6"/>
        </w:numPr>
      </w:pPr>
      <w:r>
        <w:t>Tag the link text using the &lt;Link&gt; tag.</w:t>
      </w:r>
    </w:p>
    <w:p w14:paraId="0A479EB6" w14:textId="7DCEDE18" w:rsidR="00464628" w:rsidRDefault="00485CF9" w:rsidP="00464628">
      <w:pPr>
        <w:pStyle w:val="ListParagraph"/>
        <w:numPr>
          <w:ilvl w:val="0"/>
          <w:numId w:val="6"/>
        </w:numPr>
      </w:pPr>
      <w:r>
        <w:t xml:space="preserve">Add the destination target of the </w:t>
      </w:r>
      <w:r w:rsidR="008665C7">
        <w:t>link via</w:t>
      </w:r>
      <w:r w:rsidR="00B92DA7">
        <w:t xml:space="preserve"> the </w:t>
      </w:r>
      <w:r w:rsidR="00E923BB">
        <w:t>Link-OBJR tag.</w:t>
      </w:r>
    </w:p>
    <w:p w14:paraId="730AC37E" w14:textId="3A5ED62A" w:rsidR="006500A0" w:rsidRDefault="00CB4AEB" w:rsidP="00464628">
      <w:pPr>
        <w:pStyle w:val="ListParagraph"/>
        <w:numPr>
          <w:ilvl w:val="0"/>
          <w:numId w:val="6"/>
        </w:numPr>
      </w:pPr>
      <w:r>
        <w:t xml:space="preserve">Ensure that </w:t>
      </w:r>
      <w:r w:rsidR="006B25F7">
        <w:t xml:space="preserve">the link points to a valid </w:t>
      </w:r>
      <w:r w:rsidR="001F5F88">
        <w:t>target.</w:t>
      </w:r>
    </w:p>
    <w:p w14:paraId="13600F06" w14:textId="4E489953" w:rsidR="00507F64" w:rsidRDefault="00203A46" w:rsidP="00464628">
      <w:pPr>
        <w:pStyle w:val="ListParagraph"/>
        <w:numPr>
          <w:ilvl w:val="0"/>
          <w:numId w:val="6"/>
        </w:numPr>
      </w:pPr>
      <w:r>
        <w:t xml:space="preserve">Set the destination target </w:t>
      </w:r>
      <w:r w:rsidR="00CB3E66">
        <w:t xml:space="preserve">(applicable when the internal link is meant to target a particular section or sub-section of the PDF document) </w:t>
      </w:r>
      <w:r w:rsidR="00786B0F">
        <w:t xml:space="preserve">for an internal </w:t>
      </w:r>
      <w:r w:rsidR="008665C7">
        <w:t>link available</w:t>
      </w:r>
      <w:r w:rsidR="00FC486F">
        <w:t xml:space="preserve"> through “Create link” </w:t>
      </w:r>
      <w:r w:rsidR="00CB3E66">
        <w:t xml:space="preserve">option. </w:t>
      </w:r>
    </w:p>
    <w:p w14:paraId="344F6C2A" w14:textId="78B33AF3" w:rsidR="00B94BA8" w:rsidRDefault="00DE61B6" w:rsidP="00464628">
      <w:pPr>
        <w:pStyle w:val="ListParagraph"/>
        <w:numPr>
          <w:ilvl w:val="0"/>
          <w:numId w:val="6"/>
        </w:numPr>
      </w:pPr>
      <w:r>
        <w:t xml:space="preserve">Scroll to the correct page </w:t>
      </w:r>
      <w:r w:rsidR="00B75499">
        <w:t xml:space="preserve">in the PDF document </w:t>
      </w:r>
      <w:r>
        <w:t>for internal link that is meant to target a particular page.</w:t>
      </w:r>
    </w:p>
    <w:p w14:paraId="0B46B5AF" w14:textId="77777777" w:rsidR="00BB7537" w:rsidRDefault="00BB7537" w:rsidP="00BB7537"/>
    <w:p w14:paraId="36532693" w14:textId="69A86E26" w:rsidR="001517D6" w:rsidRDefault="001517D6" w:rsidP="001517D6">
      <w:pPr>
        <w:pStyle w:val="Heading4"/>
      </w:pPr>
      <w:r>
        <w:t>Practices to Apply &amp; Avoid</w:t>
      </w:r>
    </w:p>
    <w:p w14:paraId="2675F2D4" w14:textId="5624BE01" w:rsidR="008754D7" w:rsidRDefault="002232D7" w:rsidP="008754D7">
      <w:pPr>
        <w:pStyle w:val="Do"/>
      </w:pPr>
      <w:r>
        <w:t xml:space="preserve">Ensure </w:t>
      </w:r>
      <w:r w:rsidR="008754D7">
        <w:t xml:space="preserve">that links are tagged with </w:t>
      </w:r>
      <w:r w:rsidR="008754D7" w:rsidRPr="006A2400">
        <w:t xml:space="preserve">appropriate Link-OBJR </w:t>
      </w:r>
      <w:r w:rsidR="009E40E4">
        <w:t>tag</w:t>
      </w:r>
      <w:r w:rsidR="008754D7">
        <w:t>.</w:t>
      </w:r>
      <w:r w:rsidR="008754D7" w:rsidRPr="006A2400">
        <w:t xml:space="preserve"> The &lt;Link&gt; tag should be used to include the link text</w:t>
      </w:r>
      <w:r w:rsidR="00E67CF6">
        <w:t>.</w:t>
      </w:r>
      <w:r w:rsidR="00D142FC">
        <w:t xml:space="preserve"> </w:t>
      </w:r>
      <w:r w:rsidR="00E67CF6">
        <w:t>T</w:t>
      </w:r>
      <w:r w:rsidR="006F6764">
        <w:t xml:space="preserve">he </w:t>
      </w:r>
      <w:r w:rsidR="008754D7" w:rsidRPr="006A2400">
        <w:t xml:space="preserve">Link-OBJR </w:t>
      </w:r>
      <w:r w:rsidR="00C60347">
        <w:t>tag</w:t>
      </w:r>
      <w:r w:rsidR="008754D7" w:rsidRPr="006A2400">
        <w:t xml:space="preserve"> is used to include the </w:t>
      </w:r>
      <w:r w:rsidR="00943556">
        <w:t>destination target</w:t>
      </w:r>
      <w:r w:rsidR="008754D7" w:rsidRPr="006A2400">
        <w:t>.</w:t>
      </w:r>
      <w:r w:rsidR="007E0EA6">
        <w:br/>
      </w:r>
    </w:p>
    <w:p w14:paraId="400B5CDF" w14:textId="457017D6" w:rsidR="007A65EF" w:rsidRPr="003D298D" w:rsidRDefault="007E0EA6" w:rsidP="003D298D">
      <w:pPr>
        <w:pStyle w:val="Default"/>
        <w:rPr>
          <w:rFonts w:asciiTheme="minorHAnsi" w:hAnsiTheme="minorHAnsi" w:cstheme="minorHAnsi"/>
          <w:sz w:val="22"/>
          <w:szCs w:val="22"/>
        </w:rPr>
      </w:pPr>
      <w:r w:rsidRPr="003D298D">
        <w:rPr>
          <w:rFonts w:asciiTheme="minorHAnsi" w:hAnsiTheme="minorHAnsi" w:cstheme="minorHAnsi"/>
          <w:sz w:val="22"/>
          <w:szCs w:val="22"/>
        </w:rPr>
        <w:t>For example, in the Pearson-Indicative-allocation-and-impact-reporting-template-Final-v3.</w:t>
      </w:r>
      <w:r w:rsidR="000F4A51" w:rsidRPr="003D298D">
        <w:rPr>
          <w:rFonts w:asciiTheme="minorHAnsi" w:hAnsiTheme="minorHAnsi" w:cstheme="minorHAnsi"/>
          <w:sz w:val="22"/>
          <w:szCs w:val="22"/>
        </w:rPr>
        <w:t>pdf</w:t>
      </w:r>
      <w:r w:rsidRPr="003D298D">
        <w:rPr>
          <w:rFonts w:asciiTheme="minorHAnsi" w:hAnsiTheme="minorHAnsi" w:cstheme="minorHAnsi"/>
          <w:sz w:val="22"/>
          <w:szCs w:val="22"/>
        </w:rPr>
        <w:t xml:space="preserve">, </w:t>
      </w:r>
      <w:proofErr w:type="spellStart"/>
      <w:r w:rsidRPr="003D298D">
        <w:rPr>
          <w:rFonts w:asciiTheme="minorHAnsi" w:hAnsiTheme="minorHAnsi" w:cstheme="minorHAnsi"/>
          <w:sz w:val="22"/>
          <w:szCs w:val="22"/>
        </w:rPr>
        <w:t>the</w:t>
      </w:r>
      <w:proofErr w:type="spellEnd"/>
      <w:r w:rsidRPr="003D298D">
        <w:rPr>
          <w:rFonts w:asciiTheme="minorHAnsi" w:hAnsiTheme="minorHAnsi" w:cstheme="minorHAnsi"/>
          <w:sz w:val="22"/>
          <w:szCs w:val="22"/>
        </w:rPr>
        <w:t xml:space="preserve"> </w:t>
      </w:r>
      <w:r w:rsidR="00D22B0A" w:rsidRPr="003D298D">
        <w:rPr>
          <w:rFonts w:asciiTheme="minorHAnsi" w:hAnsiTheme="minorHAnsi" w:cstheme="minorHAnsi"/>
          <w:sz w:val="22"/>
          <w:szCs w:val="22"/>
        </w:rPr>
        <w:t xml:space="preserve">web </w:t>
      </w:r>
      <w:r w:rsidR="006528CF" w:rsidRPr="003D298D">
        <w:rPr>
          <w:rFonts w:asciiTheme="minorHAnsi" w:hAnsiTheme="minorHAnsi" w:cstheme="minorHAnsi"/>
          <w:sz w:val="22"/>
          <w:szCs w:val="22"/>
        </w:rPr>
        <w:t xml:space="preserve">link </w:t>
      </w:r>
      <w:r w:rsidR="003D298D" w:rsidRPr="003D298D">
        <w:rPr>
          <w:rFonts w:asciiTheme="minorHAnsi" w:hAnsiTheme="minorHAnsi" w:cstheme="minorHAnsi"/>
          <w:sz w:val="22"/>
          <w:szCs w:val="22"/>
        </w:rPr>
        <w:t>of “https://stats.oecd.org/glossary/</w:t>
      </w:r>
      <w:proofErr w:type="spellStart"/>
      <w:r w:rsidR="003D298D" w:rsidRPr="003D298D">
        <w:rPr>
          <w:rFonts w:asciiTheme="minorHAnsi" w:hAnsiTheme="minorHAnsi" w:cstheme="minorHAnsi"/>
          <w:sz w:val="22"/>
          <w:szCs w:val="22"/>
        </w:rPr>
        <w:t>detail.asp?ID</w:t>
      </w:r>
      <w:proofErr w:type="spellEnd"/>
      <w:r w:rsidR="003D298D" w:rsidRPr="003D298D">
        <w:rPr>
          <w:rFonts w:asciiTheme="minorHAnsi" w:hAnsiTheme="minorHAnsi" w:cstheme="minorHAnsi"/>
          <w:sz w:val="22"/>
          <w:szCs w:val="22"/>
        </w:rPr>
        <w:t xml:space="preserve">=6326” </w:t>
      </w:r>
      <w:r w:rsidR="006528CF" w:rsidRPr="003D298D">
        <w:rPr>
          <w:rFonts w:asciiTheme="minorHAnsi" w:hAnsiTheme="minorHAnsi" w:cstheme="minorHAnsi"/>
          <w:sz w:val="22"/>
          <w:szCs w:val="22"/>
        </w:rPr>
        <w:t xml:space="preserve">has </w:t>
      </w:r>
      <w:r w:rsidR="00CF595A" w:rsidRPr="003D298D">
        <w:rPr>
          <w:rFonts w:asciiTheme="minorHAnsi" w:hAnsiTheme="minorHAnsi" w:cstheme="minorHAnsi"/>
          <w:sz w:val="22"/>
          <w:szCs w:val="22"/>
        </w:rPr>
        <w:t xml:space="preserve">been </w:t>
      </w:r>
      <w:r w:rsidR="003D298D">
        <w:rPr>
          <w:rFonts w:asciiTheme="minorHAnsi" w:hAnsiTheme="minorHAnsi" w:cstheme="minorHAnsi"/>
          <w:sz w:val="22"/>
          <w:szCs w:val="22"/>
        </w:rPr>
        <w:t xml:space="preserve">appropriately </w:t>
      </w:r>
      <w:r w:rsidR="007E10CD">
        <w:rPr>
          <w:rFonts w:asciiTheme="minorHAnsi" w:hAnsiTheme="minorHAnsi" w:cstheme="minorHAnsi"/>
          <w:sz w:val="22"/>
          <w:szCs w:val="22"/>
        </w:rPr>
        <w:t>tagged</w:t>
      </w:r>
      <w:r w:rsidR="003D298D">
        <w:rPr>
          <w:rFonts w:asciiTheme="minorHAnsi" w:hAnsiTheme="minorHAnsi" w:cstheme="minorHAnsi"/>
          <w:sz w:val="22"/>
          <w:szCs w:val="22"/>
        </w:rPr>
        <w:t xml:space="preserve"> using </w:t>
      </w:r>
      <w:r w:rsidR="008C05E8" w:rsidRPr="003D298D">
        <w:rPr>
          <w:rFonts w:asciiTheme="minorHAnsi" w:hAnsiTheme="minorHAnsi" w:cstheme="minorHAnsi"/>
          <w:sz w:val="22"/>
          <w:szCs w:val="22"/>
        </w:rPr>
        <w:t xml:space="preserve">the </w:t>
      </w:r>
      <w:r w:rsidR="00FC298A">
        <w:rPr>
          <w:rFonts w:asciiTheme="minorHAnsi" w:hAnsiTheme="minorHAnsi" w:cstheme="minorHAnsi"/>
          <w:sz w:val="22"/>
          <w:szCs w:val="22"/>
        </w:rPr>
        <w:t>Link-</w:t>
      </w:r>
      <w:r w:rsidR="008C05E8" w:rsidRPr="003D298D">
        <w:rPr>
          <w:rFonts w:asciiTheme="minorHAnsi" w:hAnsiTheme="minorHAnsi" w:cstheme="minorHAnsi"/>
          <w:sz w:val="22"/>
          <w:szCs w:val="22"/>
        </w:rPr>
        <w:t>OBJR</w:t>
      </w:r>
      <w:r w:rsidR="00FC298A">
        <w:rPr>
          <w:rFonts w:asciiTheme="minorHAnsi" w:hAnsiTheme="minorHAnsi" w:cstheme="minorHAnsi"/>
          <w:sz w:val="22"/>
          <w:szCs w:val="22"/>
        </w:rPr>
        <w:t xml:space="preserve"> tag</w:t>
      </w:r>
      <w:r w:rsidRPr="003D298D">
        <w:rPr>
          <w:rFonts w:asciiTheme="minorHAnsi" w:hAnsiTheme="minorHAnsi" w:cstheme="minorHAnsi"/>
          <w:sz w:val="22"/>
          <w:szCs w:val="22"/>
        </w:rPr>
        <w:t>.</w:t>
      </w:r>
    </w:p>
    <w:p w14:paraId="62BF8BBF" w14:textId="15F1687D" w:rsidR="002232D7" w:rsidRDefault="002232D7" w:rsidP="008754D7"/>
    <w:p w14:paraId="56D964C4" w14:textId="045F8EC5" w:rsidR="0027344B" w:rsidRDefault="00740995" w:rsidP="00740995">
      <w:r>
        <w:rPr>
          <w:noProof/>
        </w:rPr>
        <w:drawing>
          <wp:inline distT="0" distB="0" distL="0" distR="0" wp14:anchorId="2F71F903" wp14:editId="29893371">
            <wp:extent cx="5943600" cy="982980"/>
            <wp:effectExtent l="19050" t="19050" r="19050" b="26670"/>
            <wp:docPr id="59" name="Picture 59" descr="Link-OBJR tag used to define a web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Link-OBJR tag used to define a weblin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solidFill>
                        <a:schemeClr val="tx1"/>
                      </a:solidFill>
                    </a:ln>
                  </pic:spPr>
                </pic:pic>
              </a:graphicData>
            </a:graphic>
          </wp:inline>
        </w:drawing>
      </w:r>
    </w:p>
    <w:p w14:paraId="60F4C094" w14:textId="5E1FBF69" w:rsidR="008A7EDB" w:rsidRDefault="00B47A96" w:rsidP="00010DB0">
      <w:pPr>
        <w:pStyle w:val="Dont"/>
      </w:pPr>
      <w:r>
        <w:t xml:space="preserve">Avoid tagging </w:t>
      </w:r>
      <w:r w:rsidR="008665C7">
        <w:t>links without</w:t>
      </w:r>
      <w:r w:rsidR="004C3688">
        <w:t xml:space="preserve"> </w:t>
      </w:r>
      <w:r w:rsidR="000E6EEE">
        <w:t xml:space="preserve">the </w:t>
      </w:r>
      <w:r w:rsidR="00F16CF6">
        <w:t>Link-</w:t>
      </w:r>
      <w:r w:rsidR="000E6EEE">
        <w:t xml:space="preserve">OBJR </w:t>
      </w:r>
      <w:r w:rsidR="00F16CF6">
        <w:t>tag.</w:t>
      </w:r>
    </w:p>
    <w:p w14:paraId="7C2D22B1" w14:textId="61E77B3C" w:rsidR="00010DB0" w:rsidRDefault="00010DB0" w:rsidP="00010DB0">
      <w:r>
        <w:t xml:space="preserve">For example, in the </w:t>
      </w:r>
      <w:r w:rsidR="00227D7F" w:rsidRPr="00227D7F">
        <w:t>M05_NURS6803_03_SE_C05_MM</w:t>
      </w:r>
      <w:r>
        <w:t>.pdf, the</w:t>
      </w:r>
      <w:r w:rsidR="003D298D">
        <w:t xml:space="preserve"> internal</w:t>
      </w:r>
      <w:r>
        <w:t xml:space="preserve"> link</w:t>
      </w:r>
      <w:r w:rsidR="003D298D">
        <w:t xml:space="preserve"> of “Figure 2”</w:t>
      </w:r>
      <w:r>
        <w:t xml:space="preserve"> </w:t>
      </w:r>
      <w:r w:rsidR="00B54C1E">
        <w:t>is</w:t>
      </w:r>
      <w:r>
        <w:t xml:space="preserve"> tagged </w:t>
      </w:r>
      <w:r w:rsidR="00E74252">
        <w:t xml:space="preserve">without using </w:t>
      </w:r>
      <w:r>
        <w:t xml:space="preserve">the </w:t>
      </w:r>
      <w:r w:rsidR="00B54C1E">
        <w:t>Link-</w:t>
      </w:r>
      <w:r>
        <w:t>OBJR</w:t>
      </w:r>
      <w:r w:rsidR="00B54C1E">
        <w:t xml:space="preserve"> tag</w:t>
      </w:r>
      <w:r>
        <w:t>.</w:t>
      </w:r>
    </w:p>
    <w:p w14:paraId="23CEAFFD" w14:textId="77777777" w:rsidR="00010DB0" w:rsidRDefault="00010DB0" w:rsidP="00010DB0"/>
    <w:p w14:paraId="6694AD1D" w14:textId="5AA891EE" w:rsidR="00E67CF6" w:rsidRDefault="00336D2C" w:rsidP="00821ECF">
      <w:pPr>
        <w:jc w:val="center"/>
      </w:pPr>
      <w:r>
        <w:rPr>
          <w:noProof/>
        </w:rPr>
        <w:drawing>
          <wp:inline distT="0" distB="0" distL="0" distR="0" wp14:anchorId="0FF33A98" wp14:editId="78EA671B">
            <wp:extent cx="5943600" cy="1494155"/>
            <wp:effectExtent l="19050" t="19050" r="19050" b="10795"/>
            <wp:docPr id="512" name="Picture 512" descr="Link tagged without the Link-OBJR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Link tagged without the Link-OBJR tag."/>
                    <pic:cNvPicPr/>
                  </pic:nvPicPr>
                  <pic:blipFill>
                    <a:blip r:embed="rId100"/>
                    <a:stretch>
                      <a:fillRect/>
                    </a:stretch>
                  </pic:blipFill>
                  <pic:spPr>
                    <a:xfrm>
                      <a:off x="0" y="0"/>
                      <a:ext cx="5943600" cy="1494155"/>
                    </a:xfrm>
                    <a:prstGeom prst="rect">
                      <a:avLst/>
                    </a:prstGeom>
                    <a:ln>
                      <a:solidFill>
                        <a:schemeClr val="tx1"/>
                      </a:solidFill>
                    </a:ln>
                  </pic:spPr>
                </pic:pic>
              </a:graphicData>
            </a:graphic>
          </wp:inline>
        </w:drawing>
      </w:r>
    </w:p>
    <w:p w14:paraId="0DC9EB73" w14:textId="1B055CB3" w:rsidR="00DB74EC" w:rsidRDefault="00DB74EC" w:rsidP="00DB74EC"/>
    <w:p w14:paraId="271689D0" w14:textId="77777777" w:rsidR="00F20650" w:rsidRDefault="00F20650" w:rsidP="00F20650">
      <w:pPr>
        <w:pStyle w:val="Dont"/>
      </w:pPr>
      <w:r>
        <w:t>Avoid defining a web link without tagging it using a &lt;Link&gt; tag.</w:t>
      </w:r>
    </w:p>
    <w:p w14:paraId="26B1B37A" w14:textId="77777777" w:rsidR="00F20650" w:rsidRDefault="00F20650" w:rsidP="00F20650">
      <w:r>
        <w:t xml:space="preserve">For example, in the </w:t>
      </w:r>
      <w:r w:rsidRPr="005366E2">
        <w:t>Pearson-Indicative-allocation-and-impact-reporting-template-Final-v3</w:t>
      </w:r>
      <w:r>
        <w:t xml:space="preserve">.pdf, </w:t>
      </w:r>
      <w:proofErr w:type="spellStart"/>
      <w:r>
        <w:t>the</w:t>
      </w:r>
      <w:proofErr w:type="spellEnd"/>
      <w:r>
        <w:t xml:space="preserve"> web link is tagged incorrectly using the &lt;Span&gt; tag. </w:t>
      </w:r>
    </w:p>
    <w:p w14:paraId="2F88F034" w14:textId="77777777" w:rsidR="00F20650" w:rsidRDefault="00F20650" w:rsidP="00F20650"/>
    <w:p w14:paraId="3373C991" w14:textId="77777777" w:rsidR="00F20650" w:rsidRDefault="00F20650" w:rsidP="00821ECF">
      <w:pPr>
        <w:jc w:val="center"/>
      </w:pPr>
      <w:r>
        <w:rPr>
          <w:noProof/>
        </w:rPr>
        <w:drawing>
          <wp:inline distT="0" distB="0" distL="0" distR="0" wp14:anchorId="23545163" wp14:editId="74C3007A">
            <wp:extent cx="5517684" cy="1823901"/>
            <wp:effectExtent l="19050" t="19050" r="26035" b="24130"/>
            <wp:docPr id="2" name="Picture 2" descr="Web link tagged inappropriately using the &lt;Span&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Web link tagged inappropriately using the &lt;Span&gt; ta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26431" cy="1826792"/>
                    </a:xfrm>
                    <a:prstGeom prst="rect">
                      <a:avLst/>
                    </a:prstGeom>
                    <a:noFill/>
                    <a:ln>
                      <a:solidFill>
                        <a:schemeClr val="tx1"/>
                      </a:solidFill>
                    </a:ln>
                  </pic:spPr>
                </pic:pic>
              </a:graphicData>
            </a:graphic>
          </wp:inline>
        </w:drawing>
      </w:r>
      <w:r>
        <w:br/>
      </w:r>
    </w:p>
    <w:p w14:paraId="7C088EDF" w14:textId="77777777" w:rsidR="00F20650" w:rsidRDefault="00F20650" w:rsidP="00F20650">
      <w:pPr>
        <w:pStyle w:val="Do"/>
      </w:pPr>
      <w:r w:rsidRPr="004F2FE5">
        <w:rPr>
          <w:szCs w:val="20"/>
        </w:rPr>
        <w:t>Ensure to tag web links using the &lt;</w:t>
      </w:r>
      <w:r>
        <w:rPr>
          <w:szCs w:val="20"/>
        </w:rPr>
        <w:t>L</w:t>
      </w:r>
      <w:r w:rsidRPr="004F2FE5">
        <w:rPr>
          <w:szCs w:val="20"/>
        </w:rPr>
        <w:t>ink&gt; tag.</w:t>
      </w:r>
      <w:r>
        <w:br/>
      </w:r>
    </w:p>
    <w:p w14:paraId="6F5E00FD" w14:textId="0B4685DA" w:rsidR="00F20650" w:rsidRDefault="00F20650" w:rsidP="00F20650">
      <w:r>
        <w:t>For example, in the 2020-Governance.pdf, the web</w:t>
      </w:r>
      <w:r w:rsidR="00525DF5">
        <w:t xml:space="preserve"> </w:t>
      </w:r>
      <w:r>
        <w:t xml:space="preserve">link of “www.pearson.com/governance” is </w:t>
      </w:r>
      <w:r w:rsidR="008665C7">
        <w:t>tagged correctly</w:t>
      </w:r>
      <w:r>
        <w:t xml:space="preserve"> using the &lt;Link&gt; tag. </w:t>
      </w:r>
    </w:p>
    <w:p w14:paraId="0458CD0B" w14:textId="77777777" w:rsidR="00F20650" w:rsidRDefault="00F20650" w:rsidP="00821ECF">
      <w:pPr>
        <w:jc w:val="center"/>
      </w:pPr>
      <w:r>
        <w:rPr>
          <w:noProof/>
        </w:rPr>
        <w:drawing>
          <wp:inline distT="0" distB="0" distL="0" distR="0" wp14:anchorId="77F64D64" wp14:editId="3F03E5F2">
            <wp:extent cx="5943600" cy="1597858"/>
            <wp:effectExtent l="19050" t="19050" r="19050" b="21590"/>
            <wp:docPr id="50" name="Picture 50" descr="Web link tagged appropriately using the&lt;Link-OBJR&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Web link tagged appropriately using the&lt;Link-OBJR&gt; tag."/>
                    <pic:cNvPicPr/>
                  </pic:nvPicPr>
                  <pic:blipFill rotWithShape="1">
                    <a:blip r:embed="rId102"/>
                    <a:srcRect t="4031"/>
                    <a:stretch/>
                  </pic:blipFill>
                  <pic:spPr bwMode="auto">
                    <a:xfrm>
                      <a:off x="0" y="0"/>
                      <a:ext cx="5943600" cy="1597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BEDE75" w14:textId="77777777" w:rsidR="00F20650" w:rsidRDefault="00F20650" w:rsidP="00F20650"/>
    <w:p w14:paraId="7E6928EF" w14:textId="2BF0832A" w:rsidR="00F20650" w:rsidRDefault="00F20650" w:rsidP="00F20650">
      <w:pPr>
        <w:pStyle w:val="Do"/>
      </w:pPr>
      <w:r>
        <w:t xml:space="preserve">Ensure to use Link-OBJR tag in web links to make them accessible for assistive technology users. </w:t>
      </w:r>
    </w:p>
    <w:p w14:paraId="1376EA24" w14:textId="54011E86" w:rsidR="001139ED" w:rsidRDefault="001139ED" w:rsidP="001139ED">
      <w:pPr>
        <w:pStyle w:val="Do"/>
        <w:numPr>
          <w:ilvl w:val="0"/>
          <w:numId w:val="0"/>
        </w:numPr>
        <w:ind w:left="360" w:hanging="360"/>
      </w:pPr>
    </w:p>
    <w:p w14:paraId="05D32893" w14:textId="363B50C2" w:rsidR="001139ED" w:rsidRDefault="001139ED" w:rsidP="001139ED">
      <w:pPr>
        <w:pStyle w:val="Do"/>
      </w:pPr>
      <w:r>
        <w:t xml:space="preserve">Ensure that internal links are created using &lt;Link&gt; and Link-OBJR tags. </w:t>
      </w:r>
      <w:r>
        <w:br/>
      </w:r>
    </w:p>
    <w:p w14:paraId="10C84B20" w14:textId="174A2691" w:rsidR="001139ED" w:rsidRDefault="001139ED" w:rsidP="001139ED">
      <w:r>
        <w:t xml:space="preserve">For example, in the </w:t>
      </w:r>
      <w:r w:rsidRPr="00227D7F">
        <w:t>M05_NURS6803_03_SE_C05_MM</w:t>
      </w:r>
      <w:r>
        <w:t>.pdf, the internal link of “see Figure 4” is tagged correctly using the &lt;Link&gt; and</w:t>
      </w:r>
      <w:r w:rsidR="00311546">
        <w:t xml:space="preserve"> </w:t>
      </w:r>
      <w:r>
        <w:t>Link-OBJR tags.</w:t>
      </w:r>
    </w:p>
    <w:p w14:paraId="6EF6B52F" w14:textId="77777777" w:rsidR="001139ED" w:rsidRDefault="001139ED" w:rsidP="00821ECF">
      <w:pPr>
        <w:jc w:val="center"/>
      </w:pPr>
      <w:r>
        <w:rPr>
          <w:noProof/>
        </w:rPr>
        <w:drawing>
          <wp:inline distT="0" distB="0" distL="0" distR="0" wp14:anchorId="76D44169" wp14:editId="47DE3DC6">
            <wp:extent cx="5943600" cy="1885251"/>
            <wp:effectExtent l="19050" t="19050" r="19050" b="20320"/>
            <wp:docPr id="474" name="Picture 474" descr="Internal link tagged correctly using &lt;Link&gt; and &lt;Link-OBJR&g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Internal link tagged correctly using &lt;Link&gt; and &lt;Link-OBJR&gt; tags."/>
                    <pic:cNvPicPr/>
                  </pic:nvPicPr>
                  <pic:blipFill rotWithShape="1">
                    <a:blip r:embed="rId103"/>
                    <a:srcRect b="21208"/>
                    <a:stretch/>
                  </pic:blipFill>
                  <pic:spPr bwMode="auto">
                    <a:xfrm>
                      <a:off x="0" y="0"/>
                      <a:ext cx="5943600" cy="18852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91AC83" w14:textId="77777777" w:rsidR="001139ED" w:rsidRDefault="001139ED" w:rsidP="001139ED"/>
    <w:p w14:paraId="3493C860" w14:textId="77777777" w:rsidR="001139ED" w:rsidRDefault="001139ED" w:rsidP="001139ED">
      <w:pPr>
        <w:pStyle w:val="Dont"/>
      </w:pPr>
      <w:r>
        <w:t>Avoid defining an internal link without tagging it as a link programmatically.</w:t>
      </w:r>
    </w:p>
    <w:p w14:paraId="247AD9DA" w14:textId="13987935" w:rsidR="001139ED" w:rsidRDefault="001139ED" w:rsidP="001139ED">
      <w:r>
        <w:t>For example, in the 2019-ar.pdf file, the internal link of “Read more on employee engagement on p62” is tagged incorrectly without using the &lt;Link&gt; and Link-OBJR tags.</w:t>
      </w:r>
    </w:p>
    <w:p w14:paraId="180444E8" w14:textId="77777777" w:rsidR="001139ED" w:rsidRDefault="001139ED" w:rsidP="001139ED">
      <w:r>
        <w:rPr>
          <w:noProof/>
        </w:rPr>
        <w:drawing>
          <wp:inline distT="0" distB="0" distL="0" distR="0" wp14:anchorId="33F4ACAC" wp14:editId="4C9110DC">
            <wp:extent cx="5943600" cy="1520190"/>
            <wp:effectExtent l="19050" t="19050" r="19050" b="22860"/>
            <wp:docPr id="475" name="Picture 475" descr="Internal link tagged incorrectly without using &lt;Link&gt; and &lt;Link-OBJR&g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Internal link tagged incorrectly without using &lt;Link&gt; and &lt;Link-OBJR&gt; tags"/>
                    <pic:cNvPicPr/>
                  </pic:nvPicPr>
                  <pic:blipFill>
                    <a:blip r:embed="rId104"/>
                    <a:stretch>
                      <a:fillRect/>
                    </a:stretch>
                  </pic:blipFill>
                  <pic:spPr>
                    <a:xfrm>
                      <a:off x="0" y="0"/>
                      <a:ext cx="5943600" cy="1520190"/>
                    </a:xfrm>
                    <a:prstGeom prst="rect">
                      <a:avLst/>
                    </a:prstGeom>
                    <a:ln>
                      <a:solidFill>
                        <a:schemeClr val="tx1"/>
                      </a:solidFill>
                    </a:ln>
                  </pic:spPr>
                </pic:pic>
              </a:graphicData>
            </a:graphic>
          </wp:inline>
        </w:drawing>
      </w:r>
    </w:p>
    <w:p w14:paraId="05D8664A" w14:textId="77777777" w:rsidR="00DB74EC" w:rsidRDefault="00DB74EC" w:rsidP="00DB74EC">
      <w:pPr>
        <w:pStyle w:val="Level"/>
        <w:spacing w:after="0"/>
      </w:pPr>
      <w:r>
        <w:t>User Groups Affected</w:t>
      </w:r>
    </w:p>
    <w:p w14:paraId="59D8E805" w14:textId="77777777" w:rsidR="00DB74EC" w:rsidRDefault="00DB74EC" w:rsidP="00DB74EC">
      <w:pPr>
        <w:pStyle w:val="Bulletlist"/>
        <w:spacing w:after="0" w:afterAutospacing="0"/>
      </w:pPr>
      <w:r>
        <w:t>Blind users</w:t>
      </w:r>
    </w:p>
    <w:p w14:paraId="7149E38F" w14:textId="77777777" w:rsidR="00DB74EC" w:rsidRDefault="00DB74EC" w:rsidP="00DB74EC">
      <w:pPr>
        <w:pStyle w:val="Bulletlist"/>
        <w:spacing w:after="0" w:afterAutospacing="0"/>
      </w:pPr>
      <w:r>
        <w:t>Low-vision users</w:t>
      </w:r>
    </w:p>
    <w:p w14:paraId="3AABDA70" w14:textId="77777777" w:rsidR="00DB74EC" w:rsidRDefault="00DB74EC" w:rsidP="00DB74EC">
      <w:pPr>
        <w:pStyle w:val="Bulletlist"/>
        <w:spacing w:after="0" w:afterAutospacing="0"/>
      </w:pPr>
      <w:r>
        <w:t>Users with learning disabilities.</w:t>
      </w:r>
    </w:p>
    <w:p w14:paraId="6DE7CD55" w14:textId="77777777" w:rsidR="00DB74EC" w:rsidRDefault="00DB74EC" w:rsidP="00DB74EC">
      <w:pPr>
        <w:pStyle w:val="Bulletlist"/>
        <w:spacing w:after="0" w:afterAutospacing="0"/>
      </w:pPr>
      <w:r>
        <w:t>Users with mobility disabilities.</w:t>
      </w:r>
    </w:p>
    <w:p w14:paraId="25139BC6" w14:textId="77777777" w:rsidR="00DB74EC" w:rsidRDefault="00DB74EC" w:rsidP="00DB74EC"/>
    <w:p w14:paraId="01571BF6" w14:textId="77777777" w:rsidR="00DB74EC" w:rsidRDefault="00DB74EC" w:rsidP="00DB74EC"/>
    <w:p w14:paraId="2EFBA607" w14:textId="51D259C0" w:rsidR="001517D6" w:rsidRDefault="001517D6" w:rsidP="001517D6">
      <w:pPr>
        <w:pStyle w:val="Heading4"/>
      </w:pPr>
      <w:r>
        <w:t>How to test for Accessibility?</w:t>
      </w:r>
    </w:p>
    <w:p w14:paraId="033F0A02" w14:textId="14268601" w:rsidR="001517D6" w:rsidRDefault="00930563" w:rsidP="001517D6">
      <w:r>
        <w:t xml:space="preserve">To </w:t>
      </w:r>
      <w:r w:rsidR="00C752D7">
        <w:t xml:space="preserve">check </w:t>
      </w:r>
      <w:r w:rsidR="006E314A">
        <w:t xml:space="preserve">if </w:t>
      </w:r>
      <w:r>
        <w:t xml:space="preserve">links </w:t>
      </w:r>
      <w:r w:rsidR="006E314A">
        <w:t xml:space="preserve">have valid </w:t>
      </w:r>
      <w:r>
        <w:t>Link-OBJR</w:t>
      </w:r>
      <w:r w:rsidR="009E5E8A">
        <w:t>, perform the following steps:</w:t>
      </w:r>
    </w:p>
    <w:p w14:paraId="4D6621D5" w14:textId="1AFDCA2F" w:rsidR="009E5E8A" w:rsidRDefault="00BC25FF" w:rsidP="00276102">
      <w:pPr>
        <w:pStyle w:val="ListParagraph"/>
        <w:numPr>
          <w:ilvl w:val="0"/>
          <w:numId w:val="56"/>
        </w:numPr>
      </w:pPr>
      <w:r>
        <w:t>Open the PDF file that needs to be tested using Acrobat Professional.</w:t>
      </w:r>
    </w:p>
    <w:p w14:paraId="28686A8C" w14:textId="5333F36E" w:rsidR="00BC25FF" w:rsidRDefault="00251A66" w:rsidP="00276102">
      <w:pPr>
        <w:pStyle w:val="ListParagraph"/>
        <w:numPr>
          <w:ilvl w:val="0"/>
          <w:numId w:val="56"/>
        </w:numPr>
      </w:pPr>
      <w:r>
        <w:t xml:space="preserve">Select the &lt;Link&gt; tag </w:t>
      </w:r>
      <w:r w:rsidR="006133D3">
        <w:t>in the Tags Panel.</w:t>
      </w:r>
    </w:p>
    <w:p w14:paraId="4D683633" w14:textId="1BD45FC9" w:rsidR="006133D3" w:rsidRDefault="004F1252" w:rsidP="00276102">
      <w:pPr>
        <w:pStyle w:val="ListParagraph"/>
        <w:numPr>
          <w:ilvl w:val="0"/>
          <w:numId w:val="56"/>
        </w:numPr>
      </w:pPr>
      <w:r>
        <w:t>Click on “Option” in the Tags Panel.</w:t>
      </w:r>
    </w:p>
    <w:p w14:paraId="5B6527AB" w14:textId="7D6A26CF" w:rsidR="004F1252" w:rsidRDefault="004F1252" w:rsidP="00276102">
      <w:pPr>
        <w:pStyle w:val="ListParagraph"/>
        <w:numPr>
          <w:ilvl w:val="0"/>
          <w:numId w:val="56"/>
        </w:numPr>
      </w:pPr>
      <w:r>
        <w:t xml:space="preserve">Click on </w:t>
      </w:r>
      <w:r w:rsidR="006E7530">
        <w:t xml:space="preserve">“Find” and select </w:t>
      </w:r>
      <w:r>
        <w:t>“Unmarked links”</w:t>
      </w:r>
      <w:r w:rsidR="006E7530">
        <w:t xml:space="preserve"> from the drop-down</w:t>
      </w:r>
      <w:r>
        <w:t>.</w:t>
      </w:r>
    </w:p>
    <w:p w14:paraId="33921CA4" w14:textId="6A23596E" w:rsidR="0002367A" w:rsidRDefault="00E57FE3" w:rsidP="00276102">
      <w:pPr>
        <w:pStyle w:val="ListParagraph"/>
        <w:numPr>
          <w:ilvl w:val="0"/>
          <w:numId w:val="56"/>
        </w:numPr>
      </w:pPr>
      <w:r>
        <w:t>Click on “Find”.</w:t>
      </w:r>
    </w:p>
    <w:p w14:paraId="258B3BC7" w14:textId="6C5F5C56" w:rsidR="00E57FE3" w:rsidRDefault="001112A9" w:rsidP="00276102">
      <w:pPr>
        <w:pStyle w:val="ListParagraph"/>
        <w:numPr>
          <w:ilvl w:val="0"/>
          <w:numId w:val="56"/>
        </w:numPr>
      </w:pPr>
      <w:r>
        <w:t xml:space="preserve">If unmarked links are found after performing step 2 – step 5, </w:t>
      </w:r>
      <w:r w:rsidR="00EE0E48">
        <w:t>then</w:t>
      </w:r>
      <w:r>
        <w:t xml:space="preserve"> it is an accessibility violation as per WCAG </w:t>
      </w:r>
      <w:r w:rsidR="008665C7">
        <w:t>2.1 success</w:t>
      </w:r>
      <w:r w:rsidR="00363761">
        <w:t xml:space="preserve"> criteria 1.3.1 and 2.1.1 at Level A.</w:t>
      </w:r>
    </w:p>
    <w:p w14:paraId="726067B8" w14:textId="77777777" w:rsidR="00363761" w:rsidRDefault="00363761" w:rsidP="00363761"/>
    <w:p w14:paraId="246F8EDF" w14:textId="26001A0C" w:rsidR="001517D6" w:rsidRPr="00ED3663" w:rsidRDefault="001517D6" w:rsidP="001517D6">
      <w:pPr>
        <w:pStyle w:val="Heading3"/>
        <w:rPr>
          <w:b/>
        </w:rPr>
      </w:pPr>
      <w:bookmarkStart w:id="83" w:name="_Toc57986889"/>
      <w:r>
        <w:rPr>
          <w:b/>
        </w:rPr>
        <w:t>Descriptive Link Text</w:t>
      </w:r>
      <w:bookmarkEnd w:id="83"/>
    </w:p>
    <w:p w14:paraId="2F974077" w14:textId="6C8CBF89" w:rsidR="00C92C16" w:rsidRPr="00C92C16" w:rsidRDefault="00D07078" w:rsidP="00C92C16">
      <w:r>
        <w:t xml:space="preserve">PDF links are often </w:t>
      </w:r>
      <w:r w:rsidR="00B33928">
        <w:t>site URLs that fail to clearly describe th</w:t>
      </w:r>
      <w:r w:rsidR="00D74423">
        <w:t xml:space="preserve">eir destination target for screen reader users. </w:t>
      </w:r>
      <w:r w:rsidR="00C30109">
        <w:t xml:space="preserve">Screen reader users access links often in the form </w:t>
      </w:r>
      <w:r w:rsidR="008665C7">
        <w:t>of a</w:t>
      </w:r>
      <w:r w:rsidR="00C30109">
        <w:t xml:space="preserve"> list where only the text of the link is available and not the surrounding text. This </w:t>
      </w:r>
      <w:r w:rsidR="008665C7">
        <w:t>is referred</w:t>
      </w:r>
      <w:r w:rsidR="00C30109">
        <w:t xml:space="preserve"> to as “links out of context”.</w:t>
      </w:r>
      <w:r w:rsidR="001379E4">
        <w:t xml:space="preserve"> </w:t>
      </w:r>
      <w:r w:rsidR="004F7800">
        <w:t>Thus</w:t>
      </w:r>
      <w:r w:rsidR="00EE0E48">
        <w:t>,</w:t>
      </w:r>
      <w:r w:rsidR="004F7800">
        <w:t xml:space="preserve"> it is </w:t>
      </w:r>
      <w:proofErr w:type="gramStart"/>
      <w:r w:rsidR="004F7800">
        <w:t>very important</w:t>
      </w:r>
      <w:proofErr w:type="gramEnd"/>
      <w:r w:rsidR="004F7800">
        <w:t xml:space="preserve"> </w:t>
      </w:r>
      <w:r w:rsidR="008665C7">
        <w:t>to specify</w:t>
      </w:r>
      <w:r w:rsidR="004F7800">
        <w:t xml:space="preserve"> descriptive text for each link </w:t>
      </w:r>
      <w:r w:rsidR="00FD3607">
        <w:t>in a</w:t>
      </w:r>
      <w:r w:rsidR="004F7800">
        <w:t xml:space="preserve"> PDF document. </w:t>
      </w:r>
    </w:p>
    <w:p w14:paraId="54673D9D" w14:textId="6D788884" w:rsidR="00242A03" w:rsidRDefault="00242A03" w:rsidP="00C92C16">
      <w:r>
        <w:t xml:space="preserve">Acrobat Professional provides authors </w:t>
      </w:r>
      <w:r w:rsidR="000456F2">
        <w:t xml:space="preserve">with an option </w:t>
      </w:r>
      <w:r>
        <w:t xml:space="preserve">to add descriptive link text via the alternate text field of the </w:t>
      </w:r>
      <w:r w:rsidR="0067009D">
        <w:t>&lt;Link&gt; tag. This will result in descriptive text being read out to screen reader users</w:t>
      </w:r>
      <w:r w:rsidR="009A0BB8">
        <w:t xml:space="preserve"> whereas the link’s text remains unchanged in the document</w:t>
      </w:r>
      <w:r w:rsidR="0067009D">
        <w:t xml:space="preserve">. </w:t>
      </w:r>
    </w:p>
    <w:p w14:paraId="34A9CFF2" w14:textId="260DAD29" w:rsidR="002F18B4" w:rsidRDefault="00EE0E48" w:rsidP="00C92C16">
      <w:r w:rsidRPr="007C7931">
        <w:rPr>
          <w:noProof/>
        </w:rPr>
        <w:drawing>
          <wp:inline distT="0" distB="0" distL="0" distR="0" wp14:anchorId="1387D473" wp14:editId="75B8D46F">
            <wp:extent cx="807886" cy="327445"/>
            <wp:effectExtent l="19050" t="19050" r="11430" b="15875"/>
            <wp:docPr id="521" name="Picture 52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20" w:firstRow="1" w:lastRow="0" w:firstColumn="0" w:lastColumn="0" w:noHBand="0" w:noVBand="0"/>
      </w:tblPr>
      <w:tblGrid>
        <w:gridCol w:w="3329"/>
        <w:gridCol w:w="6282"/>
      </w:tblGrid>
      <w:tr w:rsidR="002F18B4" w14:paraId="5844301A" w14:textId="77777777" w:rsidTr="00D33BD9">
        <w:trPr>
          <w:trHeight w:val="431"/>
        </w:trPr>
        <w:tc>
          <w:tcPr>
            <w:tcW w:w="1732" w:type="pct"/>
            <w:hideMark/>
          </w:tcPr>
          <w:p w14:paraId="7BDA591C" w14:textId="77777777" w:rsidR="002F18B4" w:rsidRDefault="002F18B4" w:rsidP="00D60FC5">
            <w:pPr>
              <w:pStyle w:val="Level"/>
            </w:pPr>
            <w:r>
              <w:t>WCAG Success Criteria</w:t>
            </w:r>
          </w:p>
        </w:tc>
        <w:tc>
          <w:tcPr>
            <w:tcW w:w="3268" w:type="pct"/>
            <w:hideMark/>
          </w:tcPr>
          <w:p w14:paraId="0299905F" w14:textId="77777777" w:rsidR="002F18B4" w:rsidRDefault="002F18B4" w:rsidP="00D60FC5">
            <w:pPr>
              <w:pStyle w:val="Level"/>
              <w:ind w:left="15"/>
            </w:pPr>
            <w:r>
              <w:t>WCAG Conformance Level</w:t>
            </w:r>
          </w:p>
        </w:tc>
      </w:tr>
      <w:tr w:rsidR="002F18B4" w14:paraId="434730DA" w14:textId="77777777" w:rsidTr="00D33BD9">
        <w:trPr>
          <w:trHeight w:val="521"/>
        </w:trPr>
        <w:tc>
          <w:tcPr>
            <w:tcW w:w="1732" w:type="pct"/>
            <w:hideMark/>
          </w:tcPr>
          <w:p w14:paraId="4AF63A00" w14:textId="77777777" w:rsidR="002F18B4" w:rsidRDefault="002F18B4" w:rsidP="00D60FC5">
            <w:pPr>
              <w:pStyle w:val="Strong1"/>
            </w:pPr>
            <w:r>
              <w:t>2.4.4 Link Purpose (In Context)</w:t>
            </w:r>
          </w:p>
        </w:tc>
        <w:tc>
          <w:tcPr>
            <w:tcW w:w="3268" w:type="pct"/>
            <w:hideMark/>
          </w:tcPr>
          <w:p w14:paraId="631BF9B3" w14:textId="77777777" w:rsidR="002F18B4" w:rsidRDefault="002F18B4" w:rsidP="00D60FC5">
            <w:pPr>
              <w:pStyle w:val="Strong1"/>
            </w:pPr>
            <w:r>
              <w:t>A</w:t>
            </w:r>
          </w:p>
        </w:tc>
      </w:tr>
    </w:tbl>
    <w:p w14:paraId="6B6AD0D5" w14:textId="77777777" w:rsidR="002F18B4" w:rsidRPr="00C92C16" w:rsidRDefault="002F18B4" w:rsidP="00C92C16"/>
    <w:p w14:paraId="015F2E0B" w14:textId="77777777" w:rsidR="004E633C" w:rsidRDefault="004E633C" w:rsidP="004E633C">
      <w:pPr>
        <w:pStyle w:val="Heading4"/>
      </w:pPr>
      <w:r w:rsidRPr="005E549F">
        <w:t>How to implement</w:t>
      </w:r>
      <w:r>
        <w:t>?</w:t>
      </w:r>
    </w:p>
    <w:p w14:paraId="3BA2211C" w14:textId="5B36D2EB" w:rsidR="000456F2" w:rsidRDefault="000456F2" w:rsidP="000456F2">
      <w:r>
        <w:t>This section lists the techniques for adding descriptive text for links in a PDF document.</w:t>
      </w:r>
    </w:p>
    <w:p w14:paraId="02FEFED4" w14:textId="4AA27C3B" w:rsidR="0095280F" w:rsidRDefault="000456F2" w:rsidP="000B1CBB">
      <w:pPr>
        <w:pStyle w:val="ListParagraph"/>
        <w:numPr>
          <w:ilvl w:val="0"/>
          <w:numId w:val="6"/>
        </w:numPr>
      </w:pPr>
      <w:r>
        <w:t xml:space="preserve">Add descriptive text for links via the </w:t>
      </w:r>
      <w:r w:rsidR="0095280F">
        <w:t xml:space="preserve">alternate text field. </w:t>
      </w:r>
      <w:r w:rsidR="00A124FF">
        <w:t xml:space="preserve">The alternate text field option is available </w:t>
      </w:r>
      <w:r w:rsidR="002C2849">
        <w:t xml:space="preserve">from the &lt;Link&gt; tag’s </w:t>
      </w:r>
      <w:r w:rsidR="005B4396">
        <w:t>P</w:t>
      </w:r>
      <w:r w:rsidR="002C2849">
        <w:t xml:space="preserve">roperties dialog. </w:t>
      </w:r>
    </w:p>
    <w:p w14:paraId="0C11497A" w14:textId="2C457D68" w:rsidR="004A5BED" w:rsidRDefault="00A72E7B" w:rsidP="003E1330">
      <w:pPr>
        <w:pStyle w:val="ListParagraph"/>
        <w:numPr>
          <w:ilvl w:val="0"/>
          <w:numId w:val="6"/>
        </w:numPr>
      </w:pPr>
      <w:r>
        <w:t>Use the web pag</w:t>
      </w:r>
      <w:r w:rsidR="00AE7621">
        <w:t xml:space="preserve">e’s title </w:t>
      </w:r>
      <w:r w:rsidR="00BA6798">
        <w:t xml:space="preserve">as the description </w:t>
      </w:r>
      <w:r w:rsidR="002B59A8">
        <w:t>in the case of URL links.</w:t>
      </w:r>
    </w:p>
    <w:p w14:paraId="1479AA9A" w14:textId="79439B38" w:rsidR="001517D6" w:rsidRDefault="001517D6" w:rsidP="001517D6">
      <w:pPr>
        <w:pStyle w:val="Heading4"/>
      </w:pPr>
      <w:r>
        <w:t>Practices to Apply &amp; Avoid</w:t>
      </w:r>
    </w:p>
    <w:p w14:paraId="31A6B87E" w14:textId="561A6B15" w:rsidR="00B23625" w:rsidRDefault="00E242F7" w:rsidP="00836CBC">
      <w:pPr>
        <w:pStyle w:val="Do"/>
      </w:pPr>
      <w:r>
        <w:t>Specify descriptive</w:t>
      </w:r>
      <w:r w:rsidR="00B23625">
        <w:t xml:space="preserve"> alternate text </w:t>
      </w:r>
      <w:r w:rsidR="002C5784">
        <w:t>for</w:t>
      </w:r>
      <w:r w:rsidR="00B23625">
        <w:t xml:space="preserve"> </w:t>
      </w:r>
      <w:r w:rsidR="00836CBC">
        <w:t>links.</w:t>
      </w:r>
    </w:p>
    <w:p w14:paraId="376C8F8C" w14:textId="77777777" w:rsidR="00836CBC" w:rsidRDefault="00836CBC" w:rsidP="00836CBC"/>
    <w:p w14:paraId="00E5E587" w14:textId="5C339306" w:rsidR="00836CBC" w:rsidRDefault="00836CBC" w:rsidP="00836CBC">
      <w:r>
        <w:t xml:space="preserve">For example, in the </w:t>
      </w:r>
      <w:r w:rsidR="0040469E" w:rsidRPr="005366E2">
        <w:t>Pearson-Indicative-allocation-and-impact-reporting-template-Final-v3</w:t>
      </w:r>
      <w:r w:rsidR="0040469E">
        <w:t xml:space="preserve">.pdf, alternate text for </w:t>
      </w:r>
      <w:r w:rsidR="00D87B0D">
        <w:t xml:space="preserve">the </w:t>
      </w:r>
      <w:r w:rsidR="0040469E">
        <w:t>web</w:t>
      </w:r>
      <w:r w:rsidR="00D87B0D">
        <w:t xml:space="preserve"> </w:t>
      </w:r>
      <w:r w:rsidR="0040469E">
        <w:t xml:space="preserve">link </w:t>
      </w:r>
      <w:r w:rsidR="003C7FA2" w:rsidRPr="003D298D">
        <w:rPr>
          <w:rFonts w:cstheme="minorHAnsi"/>
        </w:rPr>
        <w:t>“</w:t>
      </w:r>
      <w:r w:rsidR="003C7FA2" w:rsidRPr="003D298D">
        <w:rPr>
          <w:rFonts w:cstheme="minorHAnsi"/>
          <w:color w:val="000000"/>
        </w:rPr>
        <w:t>https://stats.oecd.org/glossary/</w:t>
      </w:r>
      <w:proofErr w:type="spellStart"/>
      <w:r w:rsidR="003C7FA2" w:rsidRPr="003D298D">
        <w:rPr>
          <w:rFonts w:cstheme="minorHAnsi"/>
          <w:color w:val="000000"/>
        </w:rPr>
        <w:t>detail.asp?ID</w:t>
      </w:r>
      <w:proofErr w:type="spellEnd"/>
      <w:r w:rsidR="003C7FA2" w:rsidRPr="003D298D">
        <w:rPr>
          <w:rFonts w:cstheme="minorHAnsi"/>
          <w:color w:val="000000"/>
        </w:rPr>
        <w:t>=6326”</w:t>
      </w:r>
      <w:r w:rsidR="003C7FA2">
        <w:rPr>
          <w:rFonts w:cstheme="minorHAnsi"/>
          <w:color w:val="000000"/>
        </w:rPr>
        <w:t xml:space="preserve"> </w:t>
      </w:r>
      <w:r w:rsidR="0040469E">
        <w:t xml:space="preserve">describes the location of the </w:t>
      </w:r>
      <w:r w:rsidR="00FC6B1A">
        <w:t>link</w:t>
      </w:r>
      <w:r w:rsidR="00D87B0D">
        <w:t>,</w:t>
      </w:r>
      <w:r w:rsidR="004112E4">
        <w:t xml:space="preserve"> </w:t>
      </w:r>
      <w:proofErr w:type="gramStart"/>
      <w:r w:rsidR="004112E4">
        <w:t>i.e</w:t>
      </w:r>
      <w:r w:rsidR="008D4F52">
        <w:t>.</w:t>
      </w:r>
      <w:proofErr w:type="gramEnd"/>
      <w:r w:rsidR="004112E4">
        <w:t xml:space="preserve"> “Link to Glossary</w:t>
      </w:r>
      <w:r w:rsidR="008C5055">
        <w:t xml:space="preserve"> to Statistical terms”.</w:t>
      </w:r>
    </w:p>
    <w:p w14:paraId="40B181D2" w14:textId="53454AFC" w:rsidR="000622FC" w:rsidRDefault="00F20650" w:rsidP="00D222CD">
      <w:r>
        <w:rPr>
          <w:noProof/>
        </w:rPr>
        <w:softHyphen/>
      </w:r>
      <w:r w:rsidR="000622FC">
        <w:rPr>
          <w:noProof/>
        </w:rPr>
        <w:drawing>
          <wp:inline distT="0" distB="0" distL="0" distR="0" wp14:anchorId="6D30B0BE" wp14:editId="5FE9C233">
            <wp:extent cx="5943600" cy="3115945"/>
            <wp:effectExtent l="19050" t="19050" r="19050" b="27305"/>
            <wp:docPr id="54" name="Picture 54" descr="Web link with an accurate and descriptive alternat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Web link with an accurate and descriptive alternate text. "/>
                    <pic:cNvPicPr/>
                  </pic:nvPicPr>
                  <pic:blipFill>
                    <a:blip r:embed="rId105"/>
                    <a:stretch>
                      <a:fillRect/>
                    </a:stretch>
                  </pic:blipFill>
                  <pic:spPr>
                    <a:xfrm>
                      <a:off x="0" y="0"/>
                      <a:ext cx="5943600" cy="3115945"/>
                    </a:xfrm>
                    <a:prstGeom prst="rect">
                      <a:avLst/>
                    </a:prstGeom>
                    <a:ln>
                      <a:solidFill>
                        <a:schemeClr val="tx1"/>
                      </a:solidFill>
                    </a:ln>
                  </pic:spPr>
                </pic:pic>
              </a:graphicData>
            </a:graphic>
          </wp:inline>
        </w:drawing>
      </w:r>
    </w:p>
    <w:p w14:paraId="60A18426" w14:textId="77777777" w:rsidR="00FA18C5" w:rsidRDefault="00FA18C5" w:rsidP="00FA18C5"/>
    <w:p w14:paraId="026A86AF" w14:textId="77777777" w:rsidR="00FA18C5" w:rsidRDefault="00FA18C5" w:rsidP="00FA18C5">
      <w:pPr>
        <w:pStyle w:val="Level"/>
        <w:spacing w:after="0"/>
      </w:pPr>
      <w:r>
        <w:t>User Groups Affected</w:t>
      </w:r>
    </w:p>
    <w:p w14:paraId="4BBD9DAC" w14:textId="77777777" w:rsidR="00FA18C5" w:rsidRDefault="00FA18C5" w:rsidP="00FA18C5">
      <w:pPr>
        <w:pStyle w:val="Bulletlist"/>
        <w:spacing w:after="0" w:afterAutospacing="0"/>
      </w:pPr>
      <w:r>
        <w:t>Blind users</w:t>
      </w:r>
    </w:p>
    <w:p w14:paraId="4456AEDF" w14:textId="77777777" w:rsidR="00FA18C5" w:rsidRDefault="00FA18C5" w:rsidP="00FA18C5">
      <w:pPr>
        <w:pStyle w:val="Bulletlist"/>
        <w:spacing w:after="0" w:afterAutospacing="0"/>
      </w:pPr>
      <w:r>
        <w:t>Low-vision users</w:t>
      </w:r>
    </w:p>
    <w:p w14:paraId="4D13143B" w14:textId="77777777" w:rsidR="00FA18C5" w:rsidRDefault="00FA18C5" w:rsidP="00FA18C5"/>
    <w:p w14:paraId="1A929663" w14:textId="72AFE2ED" w:rsidR="001517D6" w:rsidRDefault="001517D6" w:rsidP="001517D6">
      <w:pPr>
        <w:pStyle w:val="Heading4"/>
      </w:pPr>
      <w:r>
        <w:t>How to test for Accessibility?</w:t>
      </w:r>
    </w:p>
    <w:p w14:paraId="00584831" w14:textId="294C6ED3" w:rsidR="000538F2" w:rsidRDefault="00F32D08" w:rsidP="001517D6">
      <w:r>
        <w:t>To check if link text is descriptive, perform the following steps:</w:t>
      </w:r>
    </w:p>
    <w:p w14:paraId="7BE8DC23" w14:textId="3F6336C4" w:rsidR="00F32D08" w:rsidRDefault="00592051" w:rsidP="00276102">
      <w:pPr>
        <w:pStyle w:val="ListParagraph"/>
        <w:numPr>
          <w:ilvl w:val="0"/>
          <w:numId w:val="57"/>
        </w:numPr>
      </w:pPr>
      <w:r>
        <w:t>Open the PDF file that needs to be tested using Adobe Reader.</w:t>
      </w:r>
    </w:p>
    <w:p w14:paraId="09AD490C" w14:textId="5CEB7A4E" w:rsidR="00592051" w:rsidRDefault="0039108A" w:rsidP="00276102">
      <w:pPr>
        <w:pStyle w:val="ListParagraph"/>
        <w:numPr>
          <w:ilvl w:val="0"/>
          <w:numId w:val="57"/>
        </w:numPr>
      </w:pPr>
      <w:r>
        <w:t>Turn on JAWS or NVDA.</w:t>
      </w:r>
    </w:p>
    <w:p w14:paraId="6E6839BF" w14:textId="185DA91B" w:rsidR="0039108A" w:rsidRDefault="0039108A" w:rsidP="00276102">
      <w:pPr>
        <w:pStyle w:val="ListParagraph"/>
        <w:numPr>
          <w:ilvl w:val="0"/>
          <w:numId w:val="57"/>
        </w:numPr>
      </w:pPr>
      <w:r>
        <w:t>Navigate to different links of the file using any of the following keystrokes:</w:t>
      </w:r>
    </w:p>
    <w:p w14:paraId="4A1AFE99" w14:textId="5E0E6CF3" w:rsidR="0039108A" w:rsidRDefault="00316AAA" w:rsidP="00276102">
      <w:pPr>
        <w:pStyle w:val="ListParagraph"/>
        <w:numPr>
          <w:ilvl w:val="1"/>
          <w:numId w:val="57"/>
        </w:numPr>
      </w:pPr>
      <w:r>
        <w:t xml:space="preserve">Press “Tab” or “Shift + Tab” to navigate to next and previous </w:t>
      </w:r>
      <w:proofErr w:type="gramStart"/>
      <w:r>
        <w:t>link</w:t>
      </w:r>
      <w:proofErr w:type="gramEnd"/>
      <w:r>
        <w:t xml:space="preserve"> respectively.</w:t>
      </w:r>
    </w:p>
    <w:p w14:paraId="5FAAAA3B" w14:textId="36F6607F" w:rsidR="00316AAA" w:rsidRDefault="00316AAA" w:rsidP="00276102">
      <w:pPr>
        <w:pStyle w:val="ListParagraph"/>
        <w:numPr>
          <w:ilvl w:val="1"/>
          <w:numId w:val="57"/>
        </w:numPr>
      </w:pPr>
      <w:r>
        <w:t>Press “Insert + F7” to activate the list of links of the entire file.</w:t>
      </w:r>
    </w:p>
    <w:p w14:paraId="5E9818D1" w14:textId="7000AB9A" w:rsidR="00316AAA" w:rsidRDefault="00533D80" w:rsidP="00276102">
      <w:pPr>
        <w:pStyle w:val="ListParagraph"/>
        <w:numPr>
          <w:ilvl w:val="0"/>
          <w:numId w:val="57"/>
        </w:numPr>
      </w:pPr>
      <w:r>
        <w:t>Listen i</w:t>
      </w:r>
      <w:r w:rsidR="0053397B">
        <w:t xml:space="preserve">f each link’s text is descriptive of </w:t>
      </w:r>
      <w:r w:rsidR="008665C7">
        <w:t>their target</w:t>
      </w:r>
      <w:r w:rsidR="00A365B7">
        <w:t>.</w:t>
      </w:r>
    </w:p>
    <w:p w14:paraId="6B981839" w14:textId="5503A500" w:rsidR="00A365B7" w:rsidRDefault="00A365B7" w:rsidP="00276102">
      <w:pPr>
        <w:pStyle w:val="ListParagraph"/>
        <w:numPr>
          <w:ilvl w:val="0"/>
          <w:numId w:val="57"/>
        </w:numPr>
      </w:pPr>
      <w:r>
        <w:t xml:space="preserve">If the condition </w:t>
      </w:r>
      <w:r w:rsidR="00831F46">
        <w:t xml:space="preserve">in step 4 fails, </w:t>
      </w:r>
      <w:r w:rsidR="008665C7">
        <w:t>then</w:t>
      </w:r>
      <w:r w:rsidR="00831F46">
        <w:t xml:space="preserve"> it is an accessibility violation as per WCAG 2.1 success criteria 2.4.1 at Level A.</w:t>
      </w:r>
    </w:p>
    <w:p w14:paraId="67E75A58" w14:textId="77777777" w:rsidR="000538F2" w:rsidRDefault="000538F2" w:rsidP="001517D6"/>
    <w:p w14:paraId="134B9BF6" w14:textId="3C68CE10" w:rsidR="001517D6" w:rsidRPr="00ED3663" w:rsidRDefault="001517D6" w:rsidP="001517D6">
      <w:pPr>
        <w:pStyle w:val="Heading3"/>
        <w:rPr>
          <w:b/>
        </w:rPr>
      </w:pPr>
      <w:bookmarkStart w:id="84" w:name="_Toc57986890"/>
      <w:r>
        <w:rPr>
          <w:b/>
        </w:rPr>
        <w:t>TOC Links</w:t>
      </w:r>
      <w:bookmarkEnd w:id="84"/>
    </w:p>
    <w:p w14:paraId="193A41A7" w14:textId="7FDBDEE1" w:rsidR="003977FF" w:rsidRPr="003977FF" w:rsidRDefault="003977FF" w:rsidP="003977FF">
      <w:r>
        <w:t xml:space="preserve">Table of Content (TOC) links are used </w:t>
      </w:r>
      <w:r w:rsidR="00537B12">
        <w:t xml:space="preserve">generally at the start of the document to allow users jump to the different </w:t>
      </w:r>
      <w:r w:rsidR="008665C7">
        <w:t>pages or</w:t>
      </w:r>
      <w:r w:rsidR="00537B12">
        <w:t xml:space="preserve"> sections in the file. </w:t>
      </w:r>
      <w:r w:rsidR="007678CB">
        <w:t xml:space="preserve">TOC links are </w:t>
      </w:r>
      <w:proofErr w:type="gramStart"/>
      <w:r w:rsidR="007678CB">
        <w:t>similar to</w:t>
      </w:r>
      <w:proofErr w:type="gramEnd"/>
      <w:r w:rsidR="007678CB">
        <w:t xml:space="preserve"> </w:t>
      </w:r>
      <w:r w:rsidR="007400F0">
        <w:t xml:space="preserve">other links in the PDF document except </w:t>
      </w:r>
      <w:r w:rsidR="008665C7">
        <w:t>for couple</w:t>
      </w:r>
      <w:r w:rsidR="006C3229">
        <w:t xml:space="preserve"> of tag structural changes. In the case of TOC links</w:t>
      </w:r>
      <w:r w:rsidR="000F3A67">
        <w:t xml:space="preserve">, name of the section and page numbers are tagged using </w:t>
      </w:r>
      <w:r w:rsidR="003930A7">
        <w:t>&lt;TOCI&gt; and &lt;Reference&gt; tags along with the standard &lt;Link&gt; and Link-OBJR tags.</w:t>
      </w:r>
    </w:p>
    <w:p w14:paraId="29CA43B9" w14:textId="0E958B22" w:rsidR="003930A7" w:rsidRDefault="003930A7" w:rsidP="003977FF">
      <w:r>
        <w:t>TOC links are internal links that point to a particular page an</w:t>
      </w:r>
      <w:r w:rsidR="004654ED">
        <w:t xml:space="preserve">d even section in certain cases. </w:t>
      </w:r>
      <w:r w:rsidR="00E75E16">
        <w:t xml:space="preserve">TOC links help users to quickly access different sections of the </w:t>
      </w:r>
      <w:r w:rsidR="00255D6B">
        <w:t xml:space="preserve">document. </w:t>
      </w:r>
      <w:r w:rsidR="00053992">
        <w:t xml:space="preserve">Table of Contents depict the content outline of the document and links help users find the required content quickly rather than </w:t>
      </w:r>
      <w:r w:rsidR="00DA55DE">
        <w:t xml:space="preserve">reading through the entire document. </w:t>
      </w:r>
      <w:r w:rsidR="007463E1">
        <w:br/>
      </w:r>
    </w:p>
    <w:p w14:paraId="08F3815E" w14:textId="2485818C" w:rsidR="007463E1" w:rsidRDefault="00EE0E48" w:rsidP="007463E1">
      <w:r w:rsidRPr="007C7931">
        <w:rPr>
          <w:noProof/>
        </w:rPr>
        <w:drawing>
          <wp:inline distT="0" distB="0" distL="0" distR="0" wp14:anchorId="68658871" wp14:editId="30C7B106">
            <wp:extent cx="807886" cy="327445"/>
            <wp:effectExtent l="19050" t="19050" r="11430" b="15875"/>
            <wp:docPr id="525" name="Picture 525"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20" w:firstRow="1" w:lastRow="0" w:firstColumn="0" w:lastColumn="0" w:noHBand="0" w:noVBand="0"/>
      </w:tblPr>
      <w:tblGrid>
        <w:gridCol w:w="3329"/>
        <w:gridCol w:w="6282"/>
      </w:tblGrid>
      <w:tr w:rsidR="007463E1" w14:paraId="49114CDA" w14:textId="77777777" w:rsidTr="00E330B5">
        <w:trPr>
          <w:trHeight w:val="431"/>
        </w:trPr>
        <w:tc>
          <w:tcPr>
            <w:tcW w:w="1732" w:type="pct"/>
            <w:hideMark/>
          </w:tcPr>
          <w:p w14:paraId="60BFBB55" w14:textId="77777777" w:rsidR="007463E1" w:rsidRDefault="007463E1" w:rsidP="00E330B5">
            <w:pPr>
              <w:pStyle w:val="Level"/>
            </w:pPr>
            <w:r>
              <w:t>WCAG Success Criteria</w:t>
            </w:r>
          </w:p>
        </w:tc>
        <w:tc>
          <w:tcPr>
            <w:tcW w:w="3268" w:type="pct"/>
            <w:hideMark/>
          </w:tcPr>
          <w:p w14:paraId="36828ABD" w14:textId="77777777" w:rsidR="007463E1" w:rsidRDefault="007463E1" w:rsidP="00E330B5">
            <w:pPr>
              <w:pStyle w:val="Level"/>
              <w:ind w:left="15"/>
            </w:pPr>
            <w:r>
              <w:t>WCAG Conformance Level</w:t>
            </w:r>
          </w:p>
        </w:tc>
      </w:tr>
      <w:tr w:rsidR="00821ECF" w14:paraId="3B4B5FFC" w14:textId="77777777" w:rsidTr="00E330B5">
        <w:trPr>
          <w:trHeight w:val="431"/>
        </w:trPr>
        <w:tc>
          <w:tcPr>
            <w:tcW w:w="1732" w:type="pct"/>
          </w:tcPr>
          <w:p w14:paraId="732D3787" w14:textId="428687B2" w:rsidR="00821ECF" w:rsidRPr="00821ECF" w:rsidRDefault="00821ECF" w:rsidP="00821ECF">
            <w:pPr>
              <w:rPr>
                <w:b/>
                <w:bCs/>
              </w:rPr>
            </w:pPr>
            <w:r w:rsidRPr="00821ECF">
              <w:rPr>
                <w:b/>
                <w:bCs/>
              </w:rPr>
              <w:t>1.3.1 Info and Relationship</w:t>
            </w:r>
            <w:r w:rsidR="00906079">
              <w:rPr>
                <w:b/>
                <w:bCs/>
              </w:rPr>
              <w:t>s</w:t>
            </w:r>
          </w:p>
        </w:tc>
        <w:tc>
          <w:tcPr>
            <w:tcW w:w="3268" w:type="pct"/>
          </w:tcPr>
          <w:p w14:paraId="28B8240A" w14:textId="3E558E68" w:rsidR="00821ECF" w:rsidRPr="00821ECF" w:rsidRDefault="00821ECF" w:rsidP="00821ECF">
            <w:pPr>
              <w:rPr>
                <w:b/>
                <w:bCs/>
              </w:rPr>
            </w:pPr>
            <w:r w:rsidRPr="00821ECF">
              <w:rPr>
                <w:b/>
                <w:bCs/>
              </w:rPr>
              <w:t>A</w:t>
            </w:r>
          </w:p>
        </w:tc>
      </w:tr>
      <w:tr w:rsidR="00821ECF" w14:paraId="33C8DFA4" w14:textId="77777777" w:rsidTr="00E330B5">
        <w:trPr>
          <w:trHeight w:val="521"/>
        </w:trPr>
        <w:tc>
          <w:tcPr>
            <w:tcW w:w="1732" w:type="pct"/>
            <w:hideMark/>
          </w:tcPr>
          <w:p w14:paraId="37BE1905" w14:textId="77777777" w:rsidR="00821ECF" w:rsidRDefault="00821ECF" w:rsidP="00821ECF">
            <w:pPr>
              <w:pStyle w:val="Strong1"/>
            </w:pPr>
            <w:r>
              <w:t>2.1.1 Keyboard</w:t>
            </w:r>
          </w:p>
        </w:tc>
        <w:tc>
          <w:tcPr>
            <w:tcW w:w="3268" w:type="pct"/>
            <w:hideMark/>
          </w:tcPr>
          <w:p w14:paraId="12D295C8" w14:textId="77777777" w:rsidR="00821ECF" w:rsidRDefault="00821ECF" w:rsidP="00821ECF">
            <w:pPr>
              <w:pStyle w:val="Strong1"/>
            </w:pPr>
            <w:r>
              <w:t>A</w:t>
            </w:r>
          </w:p>
        </w:tc>
      </w:tr>
    </w:tbl>
    <w:p w14:paraId="2E392EC4" w14:textId="536FAF6D" w:rsidR="004E633C" w:rsidRDefault="004E633C" w:rsidP="004E633C">
      <w:pPr>
        <w:pStyle w:val="Heading4"/>
      </w:pPr>
      <w:r w:rsidRPr="005E549F">
        <w:t>How to implement</w:t>
      </w:r>
      <w:r>
        <w:t>?</w:t>
      </w:r>
    </w:p>
    <w:p w14:paraId="1FA5E801" w14:textId="58CC4724" w:rsidR="004D52FA" w:rsidRDefault="008D4780" w:rsidP="004D52FA">
      <w:r>
        <w:t>This section lists the techniques that need to be implemented for tagging TOC links in a PDF document.</w:t>
      </w:r>
    </w:p>
    <w:p w14:paraId="2C009DEF" w14:textId="712918A3" w:rsidR="008D4780" w:rsidRDefault="008D4780" w:rsidP="008D4780">
      <w:pPr>
        <w:pStyle w:val="Bulleted"/>
      </w:pPr>
      <w:r>
        <w:t>Define TOC links using accurate tag structure:</w:t>
      </w:r>
    </w:p>
    <w:p w14:paraId="1A5E73F8" w14:textId="72E99859" w:rsidR="008D4780" w:rsidRDefault="00972A8A" w:rsidP="008D4780">
      <w:pPr>
        <w:pStyle w:val="Bulleted"/>
        <w:numPr>
          <w:ilvl w:val="1"/>
          <w:numId w:val="5"/>
        </w:numPr>
      </w:pPr>
      <w:r>
        <w:t>&lt;TOC&gt;</w:t>
      </w:r>
      <w:r w:rsidR="00E07F1E">
        <w:t>: parent container to the table of content items.</w:t>
      </w:r>
    </w:p>
    <w:p w14:paraId="7330CE46" w14:textId="0CFF05EB" w:rsidR="00E07F1E" w:rsidRDefault="00E07F1E" w:rsidP="008D4780">
      <w:pPr>
        <w:pStyle w:val="Bulleted"/>
        <w:numPr>
          <w:ilvl w:val="1"/>
          <w:numId w:val="5"/>
        </w:numPr>
      </w:pPr>
      <w:r>
        <w:t xml:space="preserve">&lt;TOCI&gt; </w:t>
      </w:r>
      <w:r w:rsidR="0050798E">
        <w:t xml:space="preserve">used </w:t>
      </w:r>
      <w:r w:rsidR="00EB778D">
        <w:t xml:space="preserve">to tag individual </w:t>
      </w:r>
      <w:r w:rsidR="00E53451">
        <w:t>table of content items.</w:t>
      </w:r>
    </w:p>
    <w:p w14:paraId="4D4B0FEB" w14:textId="77777777" w:rsidR="00844737" w:rsidRDefault="00E53451" w:rsidP="008D4780">
      <w:pPr>
        <w:pStyle w:val="Bulleted"/>
        <w:numPr>
          <w:ilvl w:val="1"/>
          <w:numId w:val="5"/>
        </w:numPr>
      </w:pPr>
      <w:r>
        <w:t xml:space="preserve">&lt;Reference&gt; used </w:t>
      </w:r>
      <w:r w:rsidR="00584289">
        <w:t>in the case of linked table of c</w:t>
      </w:r>
      <w:r w:rsidR="009872C2">
        <w:t>o</w:t>
      </w:r>
      <w:r w:rsidR="00584289">
        <w:t>ntent</w:t>
      </w:r>
      <w:r w:rsidR="00844737">
        <w:t>s.</w:t>
      </w:r>
    </w:p>
    <w:p w14:paraId="67850EFB" w14:textId="035C4A88" w:rsidR="00285EEF" w:rsidRDefault="00844737" w:rsidP="008D4780">
      <w:pPr>
        <w:pStyle w:val="Bulleted"/>
        <w:numPr>
          <w:ilvl w:val="1"/>
          <w:numId w:val="5"/>
        </w:numPr>
      </w:pPr>
      <w:r>
        <w:t xml:space="preserve">&lt;Link&gt; used to add text </w:t>
      </w:r>
      <w:r w:rsidR="005778C0">
        <w:t xml:space="preserve">and page number </w:t>
      </w:r>
      <w:r>
        <w:t xml:space="preserve">of individual </w:t>
      </w:r>
      <w:r w:rsidR="008665C7">
        <w:t>tables</w:t>
      </w:r>
      <w:r w:rsidR="005778C0">
        <w:t xml:space="preserve"> of </w:t>
      </w:r>
      <w:r w:rsidR="00584289">
        <w:t>c</w:t>
      </w:r>
      <w:r w:rsidR="009872C2">
        <w:t>o</w:t>
      </w:r>
      <w:r w:rsidR="00584289">
        <w:t xml:space="preserve">ntent </w:t>
      </w:r>
      <w:r w:rsidR="005778C0">
        <w:t>item</w:t>
      </w:r>
      <w:r w:rsidR="00BE453A">
        <w:t>.</w:t>
      </w:r>
    </w:p>
    <w:p w14:paraId="50AD0971" w14:textId="767BE875" w:rsidR="00E53451" w:rsidRDefault="00D41012" w:rsidP="008D4780">
      <w:pPr>
        <w:pStyle w:val="Bulleted"/>
        <w:numPr>
          <w:ilvl w:val="1"/>
          <w:numId w:val="5"/>
        </w:numPr>
      </w:pPr>
      <w:r>
        <w:t>Link-OBJR to define the link’s destination.</w:t>
      </w:r>
    </w:p>
    <w:p w14:paraId="0E7A419C" w14:textId="04B80764" w:rsidR="00D41012" w:rsidRDefault="00E844B5" w:rsidP="00D41012">
      <w:pPr>
        <w:pStyle w:val="Bulleted"/>
      </w:pPr>
      <w:r>
        <w:t>Tag</w:t>
      </w:r>
      <w:r w:rsidR="00D8327B">
        <w:t xml:space="preserve"> the </w:t>
      </w:r>
      <w:r w:rsidR="00DD0E9F">
        <w:t xml:space="preserve">leaders </w:t>
      </w:r>
      <w:r w:rsidR="00D8327B">
        <w:t>“…</w:t>
      </w:r>
      <w:r w:rsidR="00DD0E9F">
        <w:t xml:space="preserve"> </w:t>
      </w:r>
      <w:proofErr w:type="gramStart"/>
      <w:r w:rsidR="00DD0E9F">
        <w:t xml:space="preserve">… </w:t>
      </w:r>
      <w:r w:rsidR="00D8327B">
        <w:t>”</w:t>
      </w:r>
      <w:proofErr w:type="gramEnd"/>
      <w:r w:rsidR="00D8327B">
        <w:t xml:space="preserve"> as artifact to make sure that screen reader skips it.</w:t>
      </w:r>
    </w:p>
    <w:p w14:paraId="0A9036FF" w14:textId="1FA0E957" w:rsidR="00D8327B" w:rsidRDefault="00D8327B" w:rsidP="00D41012">
      <w:pPr>
        <w:pStyle w:val="Bulleted"/>
      </w:pPr>
      <w:r>
        <w:t>Set the destination correctly for each lin</w:t>
      </w:r>
      <w:r w:rsidR="00745CD3">
        <w:t xml:space="preserve">k </w:t>
      </w:r>
      <w:r w:rsidR="00BD1181">
        <w:t xml:space="preserve">if it points to a page or if it points </w:t>
      </w:r>
      <w:r w:rsidR="008665C7">
        <w:t>to a</w:t>
      </w:r>
      <w:r w:rsidR="000B78CC">
        <w:t xml:space="preserve"> section within a page. </w:t>
      </w:r>
    </w:p>
    <w:p w14:paraId="199FD696" w14:textId="23F7EFCB" w:rsidR="00906079" w:rsidRDefault="00906079" w:rsidP="00906079">
      <w:pPr>
        <w:pStyle w:val="Bulleted"/>
        <w:numPr>
          <w:ilvl w:val="0"/>
          <w:numId w:val="0"/>
        </w:numPr>
        <w:ind w:left="360" w:hanging="360"/>
      </w:pPr>
    </w:p>
    <w:p w14:paraId="7FFA91C8" w14:textId="77777777" w:rsidR="00906079" w:rsidRDefault="00906079" w:rsidP="00FD3607">
      <w:pPr>
        <w:pStyle w:val="Bulleted"/>
        <w:numPr>
          <w:ilvl w:val="0"/>
          <w:numId w:val="0"/>
        </w:numPr>
        <w:ind w:left="360" w:hanging="360"/>
      </w:pPr>
    </w:p>
    <w:p w14:paraId="2289CC63" w14:textId="624F85B1" w:rsidR="000B78CC" w:rsidRDefault="000B78CC" w:rsidP="008623B8">
      <w:r w:rsidRPr="008623B8">
        <w:rPr>
          <w:b/>
          <w:bCs/>
        </w:rPr>
        <w:t>Note:</w:t>
      </w:r>
      <w:r>
        <w:t xml:space="preserve"> </w:t>
      </w:r>
      <w:r w:rsidR="00931789">
        <w:t xml:space="preserve">In </w:t>
      </w:r>
      <w:r>
        <w:t>JAWS and NVDA</w:t>
      </w:r>
      <w:r w:rsidR="00931789">
        <w:t xml:space="preserve"> </w:t>
      </w:r>
      <w:r w:rsidR="00FC201E">
        <w:t>on activati</w:t>
      </w:r>
      <w:r w:rsidR="00256ADA">
        <w:t xml:space="preserve">ng the TOC links, </w:t>
      </w:r>
      <w:r w:rsidR="002731C5">
        <w:t xml:space="preserve">focus fails to move to </w:t>
      </w:r>
      <w:r w:rsidR="000B708D">
        <w:t>accurate destination</w:t>
      </w:r>
      <w:r w:rsidR="00FC201E">
        <w:t xml:space="preserve"> despite of setting it up correctly through the Tags Panel. </w:t>
      </w:r>
    </w:p>
    <w:p w14:paraId="493F113C" w14:textId="77777777" w:rsidR="004D52FA" w:rsidRDefault="004D52FA" w:rsidP="004D52FA"/>
    <w:p w14:paraId="7EA9C37B" w14:textId="030D2CDC" w:rsidR="00607113" w:rsidRDefault="00607113" w:rsidP="004E633C">
      <w:pPr>
        <w:pStyle w:val="Heading4"/>
      </w:pPr>
      <w:r>
        <w:t>Practices to Apply &amp; Avoid</w:t>
      </w:r>
    </w:p>
    <w:p w14:paraId="5800971B" w14:textId="69FE4C95" w:rsidR="00AA3A13" w:rsidRDefault="00AA3A13" w:rsidP="00AA3A13">
      <w:pPr>
        <w:pStyle w:val="Do"/>
      </w:pPr>
      <w:r>
        <w:t xml:space="preserve">Ensure </w:t>
      </w:r>
      <w:r w:rsidR="00C05AC6">
        <w:t>that</w:t>
      </w:r>
      <w:r w:rsidR="006106CF">
        <w:t xml:space="preserve"> TOC content</w:t>
      </w:r>
      <w:r w:rsidR="00C05AC6">
        <w:t xml:space="preserve"> is linked correctly</w:t>
      </w:r>
      <w:r w:rsidR="006106CF">
        <w:t xml:space="preserve">. </w:t>
      </w:r>
      <w:r w:rsidR="00DE33D4">
        <w:br/>
      </w:r>
    </w:p>
    <w:p w14:paraId="64B04DB6" w14:textId="3A20BE11" w:rsidR="00CC56E8" w:rsidRDefault="00CC56E8" w:rsidP="00CC56E8">
      <w:r>
        <w:t xml:space="preserve">For example, in the </w:t>
      </w:r>
      <w:r w:rsidR="00572B3D">
        <w:t>2019-ar</w:t>
      </w:r>
      <w:r>
        <w:t xml:space="preserve">.pdf file, </w:t>
      </w:r>
      <w:r w:rsidR="00EE5BDC">
        <w:t xml:space="preserve">the TOC content is tagged </w:t>
      </w:r>
      <w:r w:rsidR="00F71DCE">
        <w:t xml:space="preserve">correctly </w:t>
      </w:r>
      <w:r w:rsidR="00583B49">
        <w:t>using the</w:t>
      </w:r>
      <w:r w:rsidR="00B0267A">
        <w:t xml:space="preserve"> &lt;</w:t>
      </w:r>
      <w:r w:rsidR="00313AD6">
        <w:t>L</w:t>
      </w:r>
      <w:r w:rsidR="00EE5BDC">
        <w:t>ink</w:t>
      </w:r>
      <w:r w:rsidR="00B0267A">
        <w:t>&gt; tag.</w:t>
      </w:r>
    </w:p>
    <w:p w14:paraId="7C228CE4" w14:textId="22009036" w:rsidR="00565F2B" w:rsidRDefault="00565F2B" w:rsidP="002E2D14"/>
    <w:p w14:paraId="652EC87C" w14:textId="25CE52E7" w:rsidR="00DC778E" w:rsidRDefault="00DC778E" w:rsidP="002E2D14">
      <w:r>
        <w:rPr>
          <w:noProof/>
        </w:rPr>
        <w:drawing>
          <wp:inline distT="0" distB="0" distL="0" distR="0" wp14:anchorId="774F1D30" wp14:editId="6486CA02">
            <wp:extent cx="5943600" cy="1953895"/>
            <wp:effectExtent l="19050" t="19050" r="19050" b="27305"/>
            <wp:docPr id="480" name="Picture 480" descr="TOC links marked accurately using &lt;link&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OC links marked accurately using &lt;link&gt; tag."/>
                    <pic:cNvPicPr/>
                  </pic:nvPicPr>
                  <pic:blipFill>
                    <a:blip r:embed="rId106"/>
                    <a:stretch>
                      <a:fillRect/>
                    </a:stretch>
                  </pic:blipFill>
                  <pic:spPr>
                    <a:xfrm>
                      <a:off x="0" y="0"/>
                      <a:ext cx="5943600" cy="1953895"/>
                    </a:xfrm>
                    <a:prstGeom prst="rect">
                      <a:avLst/>
                    </a:prstGeom>
                    <a:ln>
                      <a:solidFill>
                        <a:schemeClr val="tx1"/>
                      </a:solidFill>
                    </a:ln>
                  </pic:spPr>
                </pic:pic>
              </a:graphicData>
            </a:graphic>
          </wp:inline>
        </w:drawing>
      </w:r>
    </w:p>
    <w:p w14:paraId="313136A2" w14:textId="16DB6C35" w:rsidR="00831945" w:rsidRDefault="00831945" w:rsidP="00831945">
      <w:pPr>
        <w:pStyle w:val="Dont"/>
      </w:pPr>
      <w:r>
        <w:t>Avoid defining a TOC link without tagging it as a link</w:t>
      </w:r>
      <w:r w:rsidR="00EF0F3B">
        <w:t xml:space="preserve"> programmatically</w:t>
      </w:r>
      <w:r>
        <w:t>.</w:t>
      </w:r>
    </w:p>
    <w:p w14:paraId="7B139B28" w14:textId="2F318C74" w:rsidR="006D3329" w:rsidRDefault="006D3329" w:rsidP="00FC1FC3">
      <w:r>
        <w:t>For example, in the 2019-ar.pdf file, the TOC content is tagged inaccurately</w:t>
      </w:r>
      <w:r w:rsidR="00FC1FC3">
        <w:t xml:space="preserve"> without </w:t>
      </w:r>
      <w:r w:rsidR="0027592E">
        <w:t xml:space="preserve">using </w:t>
      </w:r>
      <w:r w:rsidR="00FC1FC3">
        <w:t>the &lt;</w:t>
      </w:r>
      <w:r w:rsidR="0027592E">
        <w:t>L</w:t>
      </w:r>
      <w:r w:rsidR="00FC1FC3">
        <w:t xml:space="preserve">ink&gt; tag. </w:t>
      </w:r>
    </w:p>
    <w:p w14:paraId="19125E32" w14:textId="3DCC0065" w:rsidR="00607113" w:rsidRDefault="00607113" w:rsidP="00FC1FC3">
      <w:r>
        <w:rPr>
          <w:noProof/>
        </w:rPr>
        <w:drawing>
          <wp:inline distT="0" distB="0" distL="0" distR="0" wp14:anchorId="5637EAEC" wp14:editId="33CF142C">
            <wp:extent cx="5943600" cy="1931035"/>
            <wp:effectExtent l="19050" t="19050" r="19050" b="12065"/>
            <wp:docPr id="62" name="Picture 62" descr="TOC links tagged inaccurat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OC links tagged inaccurately."/>
                    <pic:cNvPicPr/>
                  </pic:nvPicPr>
                  <pic:blipFill>
                    <a:blip r:embed="rId107"/>
                    <a:stretch>
                      <a:fillRect/>
                    </a:stretch>
                  </pic:blipFill>
                  <pic:spPr>
                    <a:xfrm>
                      <a:off x="0" y="0"/>
                      <a:ext cx="5943600" cy="1931035"/>
                    </a:xfrm>
                    <a:prstGeom prst="rect">
                      <a:avLst/>
                    </a:prstGeom>
                    <a:ln>
                      <a:solidFill>
                        <a:schemeClr val="tx1"/>
                      </a:solidFill>
                    </a:ln>
                  </pic:spPr>
                </pic:pic>
              </a:graphicData>
            </a:graphic>
          </wp:inline>
        </w:drawing>
      </w:r>
    </w:p>
    <w:p w14:paraId="7153032D" w14:textId="77777777" w:rsidR="006A1B7A" w:rsidRDefault="006A1B7A" w:rsidP="003839C1"/>
    <w:p w14:paraId="2AAB9D55" w14:textId="77777777" w:rsidR="00013EE6" w:rsidRDefault="00013EE6" w:rsidP="00013EE6">
      <w:pPr>
        <w:pStyle w:val="Level"/>
        <w:spacing w:after="0"/>
      </w:pPr>
      <w:r>
        <w:t>User Groups Affected</w:t>
      </w:r>
    </w:p>
    <w:p w14:paraId="14BF7CBB" w14:textId="77777777" w:rsidR="00013EE6" w:rsidRDefault="00013EE6" w:rsidP="00013EE6">
      <w:pPr>
        <w:numPr>
          <w:ilvl w:val="0"/>
          <w:numId w:val="5"/>
        </w:numPr>
        <w:spacing w:after="0" w:line="240" w:lineRule="auto"/>
        <w:contextualSpacing/>
        <w:jc w:val="both"/>
      </w:pPr>
      <w:r>
        <w:t>Blind users</w:t>
      </w:r>
    </w:p>
    <w:p w14:paraId="1120CF6A" w14:textId="77777777" w:rsidR="00013EE6" w:rsidRDefault="00013EE6" w:rsidP="00013EE6">
      <w:pPr>
        <w:numPr>
          <w:ilvl w:val="0"/>
          <w:numId w:val="5"/>
        </w:numPr>
        <w:spacing w:after="0" w:line="240" w:lineRule="auto"/>
        <w:contextualSpacing/>
        <w:jc w:val="both"/>
      </w:pPr>
      <w:r>
        <w:t>Low-vision users</w:t>
      </w:r>
    </w:p>
    <w:p w14:paraId="32C1DD8D" w14:textId="77777777" w:rsidR="00013EE6" w:rsidRDefault="00013EE6" w:rsidP="00013EE6">
      <w:pPr>
        <w:numPr>
          <w:ilvl w:val="0"/>
          <w:numId w:val="5"/>
        </w:numPr>
        <w:spacing w:after="0" w:line="240" w:lineRule="auto"/>
        <w:contextualSpacing/>
        <w:jc w:val="both"/>
      </w:pPr>
      <w:r>
        <w:t>Users with learning disabilities.</w:t>
      </w:r>
    </w:p>
    <w:p w14:paraId="525D49B8" w14:textId="77777777" w:rsidR="00013EE6" w:rsidRDefault="00013EE6" w:rsidP="00013EE6">
      <w:pPr>
        <w:numPr>
          <w:ilvl w:val="0"/>
          <w:numId w:val="5"/>
        </w:numPr>
        <w:spacing w:after="0" w:line="240" w:lineRule="auto"/>
        <w:contextualSpacing/>
        <w:jc w:val="both"/>
      </w:pPr>
      <w:r>
        <w:t>Users with mobility disabilities.</w:t>
      </w:r>
    </w:p>
    <w:p w14:paraId="76A70054" w14:textId="77777777" w:rsidR="00013EE6" w:rsidRDefault="00013EE6" w:rsidP="00013EE6"/>
    <w:p w14:paraId="01C52093" w14:textId="3B52E84F" w:rsidR="001517D6" w:rsidRDefault="001517D6" w:rsidP="001517D6">
      <w:pPr>
        <w:pStyle w:val="Heading4"/>
      </w:pPr>
      <w:r>
        <w:t>How to test for Accessibility?</w:t>
      </w:r>
    </w:p>
    <w:p w14:paraId="5B36AD0A" w14:textId="6AB0CA87" w:rsidR="000538F2" w:rsidRDefault="00B567D4" w:rsidP="001517D6">
      <w:r>
        <w:t xml:space="preserve">To </w:t>
      </w:r>
      <w:r w:rsidR="00687A36">
        <w:t>test TOC links in an accessible PDF document, perform the following steps:</w:t>
      </w:r>
    </w:p>
    <w:p w14:paraId="62FB4127" w14:textId="22427AEE" w:rsidR="00687A36" w:rsidRDefault="00687A36" w:rsidP="00276102">
      <w:pPr>
        <w:pStyle w:val="ListParagraph"/>
        <w:numPr>
          <w:ilvl w:val="0"/>
          <w:numId w:val="58"/>
        </w:numPr>
      </w:pPr>
      <w:r>
        <w:t>Open the PDF document that needs to be tested using Acrobat Professional.</w:t>
      </w:r>
    </w:p>
    <w:p w14:paraId="2C9A5BEB" w14:textId="50EA0699" w:rsidR="00687A36" w:rsidRDefault="00AF51C6" w:rsidP="00276102">
      <w:pPr>
        <w:pStyle w:val="ListParagraph"/>
        <w:numPr>
          <w:ilvl w:val="0"/>
          <w:numId w:val="58"/>
        </w:numPr>
      </w:pPr>
      <w:r>
        <w:t>Navigate to the Table of Contents</w:t>
      </w:r>
      <w:r w:rsidR="00075C92">
        <w:t xml:space="preserve"> and select it</w:t>
      </w:r>
      <w:r>
        <w:t>.</w:t>
      </w:r>
    </w:p>
    <w:p w14:paraId="684F83B3" w14:textId="77777777" w:rsidR="008E777A" w:rsidRDefault="00075C92" w:rsidP="00276102">
      <w:pPr>
        <w:pStyle w:val="ListParagraph"/>
        <w:numPr>
          <w:ilvl w:val="0"/>
          <w:numId w:val="58"/>
        </w:numPr>
      </w:pPr>
      <w:r>
        <w:t>Open the Tags Panel</w:t>
      </w:r>
      <w:r w:rsidR="008E777A">
        <w:t xml:space="preserve"> and select “Find Tag from Selection” available below Options.</w:t>
      </w:r>
    </w:p>
    <w:p w14:paraId="0F73B07C" w14:textId="632D623C" w:rsidR="00AF51C6" w:rsidRDefault="00DA2BA1" w:rsidP="00276102">
      <w:pPr>
        <w:pStyle w:val="ListParagraph"/>
        <w:numPr>
          <w:ilvl w:val="0"/>
          <w:numId w:val="58"/>
        </w:numPr>
      </w:pPr>
      <w:r>
        <w:t>Check if the TOC</w:t>
      </w:r>
      <w:r w:rsidR="00D930DD">
        <w:t xml:space="preserve"> links are defined using </w:t>
      </w:r>
      <w:r w:rsidR="00BE74FF">
        <w:t xml:space="preserve">correct tag structure, such as &lt;TOC&gt;, &lt;TOCI&gt;, </w:t>
      </w:r>
      <w:r w:rsidR="00E000BA">
        <w:t>&lt;Reference&gt;, &lt;Link&gt; and Link-OBJR</w:t>
      </w:r>
      <w:r w:rsidR="002D7089">
        <w:t xml:space="preserve"> </w:t>
      </w:r>
      <w:r w:rsidR="00E000BA">
        <w:t>tags.</w:t>
      </w:r>
    </w:p>
    <w:p w14:paraId="54108E9E" w14:textId="6C449246" w:rsidR="00E000BA" w:rsidRDefault="002A28E1" w:rsidP="00276102">
      <w:pPr>
        <w:pStyle w:val="ListParagraph"/>
        <w:numPr>
          <w:ilvl w:val="0"/>
          <w:numId w:val="58"/>
        </w:numPr>
      </w:pPr>
      <w:r>
        <w:t>Check if the TOC links po</w:t>
      </w:r>
      <w:r w:rsidR="00BE74FF">
        <w:t>int to the correct destination.</w:t>
      </w:r>
    </w:p>
    <w:p w14:paraId="7E15CC98" w14:textId="0F0779F2" w:rsidR="00BE74FF" w:rsidRDefault="0079659B" w:rsidP="00276102">
      <w:pPr>
        <w:pStyle w:val="ListParagraph"/>
        <w:numPr>
          <w:ilvl w:val="0"/>
          <w:numId w:val="58"/>
        </w:numPr>
      </w:pPr>
      <w:r>
        <w:t xml:space="preserve">If the </w:t>
      </w:r>
      <w:r w:rsidR="00D80948">
        <w:t xml:space="preserve">conditions in step 4 and 5 fail than it is an accessibility violation as per WCAG 2.1 success criteria 1.3.1 and </w:t>
      </w:r>
      <w:r w:rsidR="008665C7">
        <w:t>2.1.1 at</w:t>
      </w:r>
      <w:r w:rsidR="00D80948">
        <w:t xml:space="preserve"> Level A.</w:t>
      </w:r>
    </w:p>
    <w:p w14:paraId="5DE08574" w14:textId="3712E17B" w:rsidR="00075C92" w:rsidRDefault="00075C92" w:rsidP="0091512C"/>
    <w:p w14:paraId="1E42F214" w14:textId="77777777" w:rsidR="00BF230A" w:rsidRDefault="00BF230A">
      <w:pPr>
        <w:rPr>
          <w:rFonts w:eastAsia="Times New Roman"/>
          <w:iCs/>
          <w:color w:val="002060"/>
          <w:sz w:val="32"/>
        </w:rPr>
      </w:pPr>
      <w:r>
        <w:br w:type="page"/>
      </w:r>
    </w:p>
    <w:p w14:paraId="27BBFBF2" w14:textId="4761F79C" w:rsidR="008F0E9B" w:rsidRDefault="006A5AED" w:rsidP="00074ADB">
      <w:pPr>
        <w:pStyle w:val="Heading2"/>
        <w:rPr>
          <w:b/>
          <w:bCs/>
        </w:rPr>
      </w:pPr>
      <w:bookmarkStart w:id="85" w:name="_Toc57986891"/>
      <w:r w:rsidRPr="006A5AED">
        <w:rPr>
          <w:b/>
          <w:bCs/>
        </w:rPr>
        <w:t>FOOTNOTES AND ENDNOTES</w:t>
      </w:r>
      <w:bookmarkEnd w:id="85"/>
    </w:p>
    <w:p w14:paraId="1464FB5C" w14:textId="230B7211" w:rsidR="00AD0093" w:rsidRPr="00AD0093" w:rsidRDefault="0050496A" w:rsidP="00AD0093">
      <w:r>
        <w:t xml:space="preserve">Footnotes and endnotes are used to provide </w:t>
      </w:r>
      <w:r w:rsidR="008E3BDD">
        <w:t xml:space="preserve">reference </w:t>
      </w:r>
      <w:r w:rsidR="00471E44">
        <w:t xml:space="preserve">for the cited </w:t>
      </w:r>
      <w:r w:rsidR="008E3BDD">
        <w:t xml:space="preserve">information </w:t>
      </w:r>
      <w:r w:rsidR="00471AC4">
        <w:t xml:space="preserve">used </w:t>
      </w:r>
      <w:r w:rsidR="0082633F">
        <w:t xml:space="preserve">within the document. </w:t>
      </w:r>
      <w:r w:rsidR="00471AC4">
        <w:t xml:space="preserve">A footnote </w:t>
      </w:r>
      <w:r w:rsidR="007C266D">
        <w:t xml:space="preserve">is displayed at the end of a page whereas </w:t>
      </w:r>
      <w:r w:rsidR="001A021E">
        <w:t xml:space="preserve">an endknot is displayed at the end of the document. </w:t>
      </w:r>
      <w:r w:rsidR="00AF66C6">
        <w:t xml:space="preserve">A footnote is indicated </w:t>
      </w:r>
      <w:r w:rsidR="005200B3">
        <w:t xml:space="preserve">either with a symbol or </w:t>
      </w:r>
      <w:r w:rsidR="00542587">
        <w:t xml:space="preserve">numbers. These symbols or numbers are presented as superscript character within the page and the same symbol is used towards the end of the page along with the </w:t>
      </w:r>
      <w:r w:rsidR="007B7D5C">
        <w:t xml:space="preserve">cited information. </w:t>
      </w:r>
    </w:p>
    <w:p w14:paraId="3A07A822" w14:textId="5C0144A0" w:rsidR="007B7D5C" w:rsidRPr="00AD0093" w:rsidRDefault="00B30318" w:rsidP="00AD0093">
      <w:r>
        <w:t>Endnotes are displaye</w:t>
      </w:r>
      <w:r w:rsidR="00A94F8A">
        <w:t xml:space="preserve">d at the end of the document </w:t>
      </w:r>
      <w:r w:rsidR="008665C7">
        <w:t>and they</w:t>
      </w:r>
      <w:r w:rsidR="00A94F8A">
        <w:t xml:space="preserve"> contain cited information as well as reference links. </w:t>
      </w:r>
      <w:r w:rsidR="004314C3">
        <w:t xml:space="preserve">Footnotes and endnotes are </w:t>
      </w:r>
      <w:r w:rsidR="003565E5">
        <w:t xml:space="preserve">either </w:t>
      </w:r>
      <w:r w:rsidR="007A44C3">
        <w:t xml:space="preserve">provided as static text or linked text characters. </w:t>
      </w:r>
      <w:r w:rsidR="00D8472F">
        <w:t>Following tags are used to tag footnotes and endnotes:</w:t>
      </w:r>
    </w:p>
    <w:p w14:paraId="659258A6" w14:textId="6A004422" w:rsidR="00D8472F" w:rsidRDefault="00D8472F" w:rsidP="00D8472F">
      <w:pPr>
        <w:pStyle w:val="Bulleted"/>
      </w:pPr>
      <w:r>
        <w:t xml:space="preserve">&lt;Reference&gt; </w:t>
      </w:r>
    </w:p>
    <w:p w14:paraId="122F43FD" w14:textId="33E0629B" w:rsidR="00D8472F" w:rsidRDefault="00511767" w:rsidP="00D8472F">
      <w:pPr>
        <w:pStyle w:val="Bulleted"/>
      </w:pPr>
      <w:r>
        <w:t>&lt;Note&gt;</w:t>
      </w:r>
    </w:p>
    <w:p w14:paraId="4FCA2639" w14:textId="6AF6236E" w:rsidR="00511767" w:rsidRDefault="00511767" w:rsidP="00D8472F">
      <w:pPr>
        <w:pStyle w:val="Bulleted"/>
      </w:pPr>
      <w:r>
        <w:t>&lt;L</w:t>
      </w:r>
      <w:r w:rsidR="00E03007">
        <w:t>a</w:t>
      </w:r>
      <w:r>
        <w:t>b</w:t>
      </w:r>
      <w:r w:rsidR="00E03007">
        <w:t>e</w:t>
      </w:r>
      <w:r>
        <w:t>l&gt;</w:t>
      </w:r>
      <w:r w:rsidR="005E42C3">
        <w:t xml:space="preserve"> </w:t>
      </w:r>
    </w:p>
    <w:p w14:paraId="6322C446" w14:textId="068F3371" w:rsidR="00511767" w:rsidRDefault="005E42C3" w:rsidP="00D8472F">
      <w:pPr>
        <w:pStyle w:val="Bulleted"/>
      </w:pPr>
      <w:r>
        <w:t>&lt;</w:t>
      </w:r>
      <w:r w:rsidR="00B636ED">
        <w:t>Link&gt;</w:t>
      </w:r>
    </w:p>
    <w:p w14:paraId="46071D3A" w14:textId="409E837B" w:rsidR="00B636ED" w:rsidRDefault="00525DF5" w:rsidP="00D8472F">
      <w:pPr>
        <w:pStyle w:val="Bulleted"/>
      </w:pPr>
      <w:r>
        <w:t>Link-OBJR</w:t>
      </w:r>
    </w:p>
    <w:p w14:paraId="190399DB" w14:textId="6DA013D0" w:rsidR="00B636ED" w:rsidRPr="00AD0093" w:rsidRDefault="00B636ED" w:rsidP="00D8472F">
      <w:pPr>
        <w:pStyle w:val="Bulleted"/>
      </w:pPr>
      <w:r>
        <w:t>&lt;P&gt;, &lt;Span&gt; etc.</w:t>
      </w:r>
    </w:p>
    <w:p w14:paraId="6CD61230" w14:textId="291AC719" w:rsidR="006A5AED" w:rsidRDefault="006A5AED" w:rsidP="006A5AED">
      <w:pPr>
        <w:pStyle w:val="Heading3"/>
        <w:rPr>
          <w:b/>
        </w:rPr>
      </w:pPr>
      <w:bookmarkStart w:id="86" w:name="_Toc57986892"/>
      <w:r>
        <w:rPr>
          <w:b/>
        </w:rPr>
        <w:t>Reference Tag</w:t>
      </w:r>
      <w:bookmarkEnd w:id="86"/>
    </w:p>
    <w:p w14:paraId="6AED843B" w14:textId="613094EE" w:rsidR="00AC1F03" w:rsidRDefault="008665C7" w:rsidP="00AC1F03">
      <w:r>
        <w:t>OBJR</w:t>
      </w:r>
      <w:r w:rsidR="00AC1F03">
        <w:t xml:space="preserve"> &lt;Reference&gt; tag is used to </w:t>
      </w:r>
      <w:r w:rsidR="00B076E3">
        <w:t>include the citation in the page</w:t>
      </w:r>
      <w:r w:rsidR="007A0866">
        <w:t xml:space="preserve">. </w:t>
      </w:r>
      <w:r w:rsidR="00B243E9">
        <w:t xml:space="preserve">To make the information meaningful for screen reader users, actual text “Note 1” is added </w:t>
      </w:r>
      <w:r w:rsidR="00A00C26">
        <w:t>via the &lt;Reference&gt; tag’s properties. This text is read ou</w:t>
      </w:r>
      <w:r w:rsidR="000E180A">
        <w:t xml:space="preserve">t by the screen reader </w:t>
      </w:r>
      <w:r w:rsidR="00480263">
        <w:t>when users access the document with Arrow keys.</w:t>
      </w:r>
    </w:p>
    <w:p w14:paraId="7C3BAA49" w14:textId="2BD2C58C" w:rsidR="00480263" w:rsidRDefault="00480263" w:rsidP="00AC1F03">
      <w:r>
        <w:t xml:space="preserve">In the case of linked footnotes or endnotes, the &lt;Link&gt; and </w:t>
      </w:r>
      <w:r w:rsidR="00525DF5">
        <w:t>Link-OBJR</w:t>
      </w:r>
      <w:r>
        <w:t xml:space="preserve"> tags are </w:t>
      </w:r>
      <w:r w:rsidR="008665C7">
        <w:t>included just</w:t>
      </w:r>
      <w:r w:rsidR="00811369">
        <w:t xml:space="preserve"> after the &lt;Reference&gt; tag. </w:t>
      </w:r>
      <w:r w:rsidR="00A565BC">
        <w:t xml:space="preserve">Descriptive text is added via the alternate text field of the &lt;Link&gt; </w:t>
      </w:r>
      <w:r w:rsidR="008665C7">
        <w:t>tag in</w:t>
      </w:r>
      <w:r w:rsidR="00A565BC">
        <w:t xml:space="preserve"> the case of linked footnotes or endnotes. </w:t>
      </w:r>
      <w:r w:rsidR="00B55699">
        <w:t>Additionally, actual text is not added for the &lt;Reference&gt; tag.</w:t>
      </w:r>
    </w:p>
    <w:p w14:paraId="692D6289" w14:textId="6A30EB35" w:rsidR="00AC1F03" w:rsidRPr="00AC1F03" w:rsidRDefault="003D0D81" w:rsidP="00AC1F03">
      <w:r>
        <w:t xml:space="preserve">Footnotes or endnotes do not work as </w:t>
      </w:r>
      <w:r w:rsidR="008665C7">
        <w:t>intended for</w:t>
      </w:r>
      <w:r>
        <w:t xml:space="preserve"> keyboard-only and screen reader users in a PDF document</w:t>
      </w:r>
      <w:r w:rsidR="00867C21">
        <w:t xml:space="preserve">. Keyboard-only users can activate the link and navigate to </w:t>
      </w:r>
      <w:r w:rsidR="008665C7">
        <w:t>the information</w:t>
      </w:r>
      <w:r w:rsidR="00522A91">
        <w:t xml:space="preserve"> at the end of the page or </w:t>
      </w:r>
      <w:r w:rsidR="004E4775">
        <w:t>document,</w:t>
      </w:r>
      <w:r w:rsidR="00522A91">
        <w:t xml:space="preserve"> but they </w:t>
      </w:r>
      <w:r w:rsidR="008665C7">
        <w:t>cannot</w:t>
      </w:r>
      <w:r w:rsidR="00522A91">
        <w:t xml:space="preserve"> navigate back to their original locatio</w:t>
      </w:r>
      <w:r w:rsidR="003F3CE8">
        <w:t>n. This results in users having to find their way back to their original location in the file.</w:t>
      </w:r>
    </w:p>
    <w:p w14:paraId="6576430E" w14:textId="3C6890CC" w:rsidR="003F3CE8" w:rsidRDefault="005B67C5" w:rsidP="00AC1F03">
      <w:r>
        <w:t>Screen reader users can neither navigate to the associated information at the end of the page or document nor they can move back. In fact, when screen reader users activate linked footnote or</w:t>
      </w:r>
      <w:r w:rsidR="00CF062E">
        <w:t xml:space="preserve"> endnote, their focus remains on the link itself. To make the footnote or endnote information available for screen reader users </w:t>
      </w:r>
      <w:r w:rsidR="0050598F">
        <w:t>one of the following approaches can be adopted:</w:t>
      </w:r>
    </w:p>
    <w:p w14:paraId="7B0E98C9" w14:textId="0AC38E5E" w:rsidR="0050598F" w:rsidRDefault="0050598F" w:rsidP="0050598F">
      <w:pPr>
        <w:pStyle w:val="Bulleted"/>
      </w:pPr>
      <w:r>
        <w:t xml:space="preserve">Move the footnote or endnote text immediately </w:t>
      </w:r>
      <w:r w:rsidR="00770D84">
        <w:t>after the &lt;Reference&gt; and &lt;Note&gt; tag</w:t>
      </w:r>
      <w:r w:rsidR="004C6F4B">
        <w:t>s.</w:t>
      </w:r>
    </w:p>
    <w:p w14:paraId="31E59C82" w14:textId="66FED9DA" w:rsidR="004C6F4B" w:rsidRDefault="00A6420D" w:rsidP="0050598F">
      <w:pPr>
        <w:pStyle w:val="Bulleted"/>
      </w:pPr>
      <w:r>
        <w:t xml:space="preserve">If implementing </w:t>
      </w:r>
      <w:r w:rsidR="008665C7">
        <w:t>the first</w:t>
      </w:r>
      <w:r>
        <w:t xml:space="preserve"> approach breaks the reading sequence for screen reader users, </w:t>
      </w:r>
      <w:r w:rsidR="004E4775">
        <w:t>then</w:t>
      </w:r>
      <w:r>
        <w:t xml:space="preserve"> move the </w:t>
      </w:r>
      <w:r w:rsidR="0075402D">
        <w:t xml:space="preserve">footnote or endnote information after the paragraph, table, list or heading </w:t>
      </w:r>
      <w:r w:rsidR="00595C00">
        <w:t xml:space="preserve">besides which it is </w:t>
      </w:r>
      <w:r w:rsidR="00E62E32">
        <w:t xml:space="preserve">displayed. </w:t>
      </w:r>
      <w:r w:rsidR="00E43DFF">
        <w:t>Alternatively, add the information at the end of a section or sub-section of the document.</w:t>
      </w:r>
    </w:p>
    <w:p w14:paraId="4E0B7948" w14:textId="7593B3AF" w:rsidR="00E43DFF" w:rsidRDefault="00113717" w:rsidP="004B72C0">
      <w:r w:rsidRPr="006E26E5">
        <w:rPr>
          <w:b/>
          <w:bCs/>
        </w:rPr>
        <w:t>Note:</w:t>
      </w:r>
      <w:r>
        <w:t xml:space="preserve"> There is no perfe</w:t>
      </w:r>
      <w:r w:rsidR="006E26E5">
        <w:t xml:space="preserve">ct answer about where the footnote or endnote text be moved for the benefit of screen reader users. </w:t>
      </w:r>
      <w:r w:rsidR="008665C7">
        <w:t>Thus,</w:t>
      </w:r>
      <w:r w:rsidR="006E26E5">
        <w:t xml:space="preserve"> it is recommended to move it where it does not disturb the reading flow for users.</w:t>
      </w:r>
    </w:p>
    <w:p w14:paraId="4D173F64" w14:textId="51F91156" w:rsidR="00F04CCE" w:rsidRPr="000D2595" w:rsidRDefault="00EE0E48" w:rsidP="00F04CCE">
      <w:r w:rsidRPr="007C7931">
        <w:rPr>
          <w:noProof/>
        </w:rPr>
        <w:drawing>
          <wp:inline distT="0" distB="0" distL="0" distR="0" wp14:anchorId="43E38067" wp14:editId="5B1AE9C8">
            <wp:extent cx="807886" cy="327445"/>
            <wp:effectExtent l="19050" t="19050" r="11430" b="15875"/>
            <wp:docPr id="526" name="Picture 52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20" w:firstRow="1" w:lastRow="0" w:firstColumn="0" w:lastColumn="0" w:noHBand="0" w:noVBand="0"/>
      </w:tblPr>
      <w:tblGrid>
        <w:gridCol w:w="3329"/>
        <w:gridCol w:w="6282"/>
      </w:tblGrid>
      <w:tr w:rsidR="00F04CCE" w14:paraId="4C65BDB1" w14:textId="77777777" w:rsidTr="00E330B5">
        <w:trPr>
          <w:trHeight w:val="431"/>
        </w:trPr>
        <w:tc>
          <w:tcPr>
            <w:tcW w:w="1732" w:type="pct"/>
            <w:hideMark/>
          </w:tcPr>
          <w:p w14:paraId="0FE7CE60" w14:textId="77777777" w:rsidR="00F04CCE" w:rsidRDefault="00F04CCE" w:rsidP="00E330B5">
            <w:pPr>
              <w:pStyle w:val="Level"/>
            </w:pPr>
            <w:r>
              <w:t>WCAG Success Criteria</w:t>
            </w:r>
          </w:p>
        </w:tc>
        <w:tc>
          <w:tcPr>
            <w:tcW w:w="3268" w:type="pct"/>
            <w:hideMark/>
          </w:tcPr>
          <w:p w14:paraId="4AE4F3B2" w14:textId="77777777" w:rsidR="00F04CCE" w:rsidRDefault="00F04CCE" w:rsidP="00E330B5">
            <w:pPr>
              <w:pStyle w:val="Level"/>
              <w:ind w:left="15"/>
            </w:pPr>
            <w:r>
              <w:t>WCAG Conformance Level</w:t>
            </w:r>
          </w:p>
        </w:tc>
      </w:tr>
      <w:tr w:rsidR="00906079" w14:paraId="31B671A9" w14:textId="77777777" w:rsidTr="00E330B5">
        <w:trPr>
          <w:trHeight w:val="431"/>
        </w:trPr>
        <w:tc>
          <w:tcPr>
            <w:tcW w:w="1732" w:type="pct"/>
          </w:tcPr>
          <w:p w14:paraId="4A06251A" w14:textId="434EA721" w:rsidR="00906079" w:rsidRPr="00906079" w:rsidRDefault="00906079" w:rsidP="00906079">
            <w:pPr>
              <w:rPr>
                <w:b/>
                <w:bCs/>
              </w:rPr>
            </w:pPr>
            <w:r w:rsidRPr="00906079">
              <w:rPr>
                <w:b/>
                <w:bCs/>
              </w:rPr>
              <w:t>1.3.1 Info and Relationships</w:t>
            </w:r>
          </w:p>
        </w:tc>
        <w:tc>
          <w:tcPr>
            <w:tcW w:w="3268" w:type="pct"/>
          </w:tcPr>
          <w:p w14:paraId="68CA3DEC" w14:textId="3B6E861D" w:rsidR="00906079" w:rsidRPr="00906079" w:rsidRDefault="00906079" w:rsidP="00906079">
            <w:pPr>
              <w:rPr>
                <w:b/>
                <w:bCs/>
              </w:rPr>
            </w:pPr>
            <w:r w:rsidRPr="00906079">
              <w:rPr>
                <w:b/>
                <w:bCs/>
              </w:rPr>
              <w:t>A</w:t>
            </w:r>
          </w:p>
        </w:tc>
      </w:tr>
      <w:tr w:rsidR="00906079" w14:paraId="1223EC7D" w14:textId="77777777" w:rsidTr="00E330B5">
        <w:trPr>
          <w:trHeight w:val="521"/>
        </w:trPr>
        <w:tc>
          <w:tcPr>
            <w:tcW w:w="1732" w:type="pct"/>
            <w:hideMark/>
          </w:tcPr>
          <w:p w14:paraId="762B1AD2" w14:textId="77777777" w:rsidR="00906079" w:rsidRDefault="00906079" w:rsidP="00906079">
            <w:pPr>
              <w:pStyle w:val="Strong1"/>
            </w:pPr>
            <w:r>
              <w:t>2.1.1 Keyboard</w:t>
            </w:r>
          </w:p>
        </w:tc>
        <w:tc>
          <w:tcPr>
            <w:tcW w:w="3268" w:type="pct"/>
            <w:hideMark/>
          </w:tcPr>
          <w:p w14:paraId="6EB0DD3A" w14:textId="77777777" w:rsidR="00906079" w:rsidRDefault="00906079" w:rsidP="00906079">
            <w:pPr>
              <w:pStyle w:val="Strong1"/>
            </w:pPr>
            <w:r>
              <w:t>A</w:t>
            </w:r>
          </w:p>
        </w:tc>
      </w:tr>
    </w:tbl>
    <w:p w14:paraId="772B94DB" w14:textId="77777777" w:rsidR="00B31C2E" w:rsidRDefault="00B31C2E" w:rsidP="00B31C2E">
      <w:pPr>
        <w:pStyle w:val="Heading4"/>
      </w:pPr>
      <w:r w:rsidRPr="005E549F">
        <w:t>How to implement</w:t>
      </w:r>
      <w:r>
        <w:t>?</w:t>
      </w:r>
    </w:p>
    <w:p w14:paraId="774B0F84" w14:textId="62BE9C1F" w:rsidR="008067C3" w:rsidRDefault="00140418" w:rsidP="00140418">
      <w:r>
        <w:t>This section lists the techniques for using the &lt;Reference&gt; tag for displaying footnotes and endnotes in an accessible PDF document.</w:t>
      </w:r>
    </w:p>
    <w:p w14:paraId="2B214732" w14:textId="77777777" w:rsidR="00DD5D73" w:rsidRDefault="00CF6A65" w:rsidP="00140418">
      <w:pPr>
        <w:pStyle w:val="Bulleted"/>
      </w:pPr>
      <w:r>
        <w:t xml:space="preserve">Use the &lt;Reference&gt; tag to include the </w:t>
      </w:r>
      <w:r w:rsidR="00DD5D73">
        <w:t>&lt;Note&gt; and &lt;Label&gt; tags.</w:t>
      </w:r>
    </w:p>
    <w:p w14:paraId="19919CD4" w14:textId="4C892C49" w:rsidR="00B44D0F" w:rsidRDefault="00DD5D73" w:rsidP="00140418">
      <w:pPr>
        <w:pStyle w:val="Bulleted"/>
      </w:pPr>
      <w:r>
        <w:t xml:space="preserve">Add actual </w:t>
      </w:r>
      <w:r w:rsidR="008665C7">
        <w:t>text using</w:t>
      </w:r>
      <w:r w:rsidR="00B44D0F">
        <w:t xml:space="preserve"> the Actual Text option available within the &lt;Reference&gt; tag’s Properties.</w:t>
      </w:r>
    </w:p>
    <w:p w14:paraId="689622B6" w14:textId="1945D95F" w:rsidR="00140418" w:rsidRDefault="00B44D0F" w:rsidP="00140418">
      <w:pPr>
        <w:pStyle w:val="Bulleted"/>
      </w:pPr>
      <w:r>
        <w:t xml:space="preserve">Use the &lt;Link&gt; and Link-OBJR tags </w:t>
      </w:r>
      <w:r w:rsidR="008B12F2">
        <w:t xml:space="preserve">to include the </w:t>
      </w:r>
      <w:r w:rsidR="006B52A0">
        <w:t xml:space="preserve">descriptive text and </w:t>
      </w:r>
      <w:r w:rsidR="00491ED1">
        <w:t>link the footnote/</w:t>
      </w:r>
      <w:r w:rsidR="008665C7">
        <w:t>endnote to</w:t>
      </w:r>
      <w:r w:rsidR="006F5406">
        <w:t xml:space="preserve"> the</w:t>
      </w:r>
      <w:r w:rsidR="00686EC8">
        <w:t>ir</w:t>
      </w:r>
      <w:r w:rsidR="006F5406">
        <w:t xml:space="preserve"> </w:t>
      </w:r>
      <w:r w:rsidR="00686EC8">
        <w:t>respective</w:t>
      </w:r>
      <w:r w:rsidR="006F5406">
        <w:t xml:space="preserve"> destination.</w:t>
      </w:r>
      <w:r w:rsidR="00234071">
        <w:t xml:space="preserve"> </w:t>
      </w:r>
    </w:p>
    <w:p w14:paraId="66F10492" w14:textId="38F071CC" w:rsidR="00686EC8" w:rsidRDefault="00686EC8" w:rsidP="00140418">
      <w:pPr>
        <w:pStyle w:val="Bulleted"/>
      </w:pPr>
      <w:r>
        <w:t xml:space="preserve">Add descriptive text </w:t>
      </w:r>
      <w:r w:rsidR="00DD70EB">
        <w:t>(</w:t>
      </w:r>
      <w:proofErr w:type="gramStart"/>
      <w:r w:rsidR="00DD70EB">
        <w:t>e.g.</w:t>
      </w:r>
      <w:proofErr w:type="gramEnd"/>
      <w:r w:rsidR="00DD70EB">
        <w:t xml:space="preserve"> “Note 1”) </w:t>
      </w:r>
      <w:r>
        <w:t xml:space="preserve">via the alternate text field of the </w:t>
      </w:r>
      <w:r w:rsidR="00DD70EB">
        <w:t>&lt;Link&gt; tag.</w:t>
      </w:r>
    </w:p>
    <w:p w14:paraId="31A3CD61" w14:textId="77777777" w:rsidR="00140418" w:rsidRDefault="00140418" w:rsidP="00140418"/>
    <w:p w14:paraId="0CA55246" w14:textId="13036606" w:rsidR="006A5AED" w:rsidRDefault="006A5AED" w:rsidP="006A5AED">
      <w:pPr>
        <w:pStyle w:val="Heading4"/>
      </w:pPr>
      <w:r>
        <w:t>Practices to Apply &amp; Avoid</w:t>
      </w:r>
    </w:p>
    <w:p w14:paraId="046DBF56" w14:textId="74F58911" w:rsidR="00096442" w:rsidRDefault="00D84E66" w:rsidP="002B53F7">
      <w:pPr>
        <w:pStyle w:val="Do"/>
      </w:pPr>
      <w:r>
        <w:rPr>
          <w:szCs w:val="20"/>
        </w:rPr>
        <w:t>U</w:t>
      </w:r>
      <w:r w:rsidR="00C9430C" w:rsidRPr="00D424CD">
        <w:rPr>
          <w:szCs w:val="20"/>
        </w:rPr>
        <w:t xml:space="preserve">se </w:t>
      </w:r>
      <w:r w:rsidR="008F2772" w:rsidRPr="00D424CD">
        <w:rPr>
          <w:szCs w:val="20"/>
        </w:rPr>
        <w:t>&lt;</w:t>
      </w:r>
      <w:r w:rsidR="00302E63">
        <w:rPr>
          <w:szCs w:val="20"/>
        </w:rPr>
        <w:t>R</w:t>
      </w:r>
      <w:r w:rsidR="008F2772" w:rsidRPr="00D424CD">
        <w:rPr>
          <w:szCs w:val="20"/>
        </w:rPr>
        <w:t xml:space="preserve">eference&gt; tag </w:t>
      </w:r>
      <w:r>
        <w:rPr>
          <w:szCs w:val="20"/>
        </w:rPr>
        <w:t xml:space="preserve">for </w:t>
      </w:r>
      <w:r w:rsidR="00E844B5">
        <w:rPr>
          <w:szCs w:val="20"/>
        </w:rPr>
        <w:t>tagging</w:t>
      </w:r>
      <w:r>
        <w:rPr>
          <w:szCs w:val="20"/>
        </w:rPr>
        <w:t xml:space="preserve"> the footnote/endnote </w:t>
      </w:r>
      <w:r w:rsidR="00B57C7E">
        <w:rPr>
          <w:szCs w:val="20"/>
        </w:rPr>
        <w:t>reference.</w:t>
      </w:r>
    </w:p>
    <w:p w14:paraId="42AEF225" w14:textId="2C1456EE" w:rsidR="008F2772" w:rsidRDefault="008F2772" w:rsidP="008F2772">
      <w:r>
        <w:br/>
        <w:t>For example, in the 2019-ar.pdf, the &lt;</w:t>
      </w:r>
      <w:r w:rsidR="00F81876">
        <w:t>R</w:t>
      </w:r>
      <w:r>
        <w:t xml:space="preserve">eference&gt; tag is used appropriately to </w:t>
      </w:r>
      <w:r w:rsidR="00E844B5">
        <w:t>tag</w:t>
      </w:r>
      <w:r>
        <w:t xml:space="preserve"> </w:t>
      </w:r>
      <w:r w:rsidR="00D424CD">
        <w:t xml:space="preserve">references of </w:t>
      </w:r>
      <w:r>
        <w:t>footnote</w:t>
      </w:r>
      <w:r w:rsidR="001E799F">
        <w:t>s.</w:t>
      </w:r>
    </w:p>
    <w:p w14:paraId="4F5E3A88" w14:textId="0BC53746" w:rsidR="00997C71" w:rsidRDefault="00997C71" w:rsidP="008F2772">
      <w:r>
        <w:rPr>
          <w:noProof/>
        </w:rPr>
        <w:drawing>
          <wp:inline distT="0" distB="0" distL="0" distR="0" wp14:anchorId="27E64169" wp14:editId="13B2DE72">
            <wp:extent cx="5943600" cy="450215"/>
            <wp:effectExtent l="19050" t="19050" r="19050" b="26035"/>
            <wp:docPr id="70" name="Picture 70" descr="Footnote marked correctly using the &lt;Reference&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Footnote marked correctly using the &lt;Reference&gt; tag."/>
                    <pic:cNvPicPr/>
                  </pic:nvPicPr>
                  <pic:blipFill>
                    <a:blip r:embed="rId108"/>
                    <a:stretch>
                      <a:fillRect/>
                    </a:stretch>
                  </pic:blipFill>
                  <pic:spPr>
                    <a:xfrm>
                      <a:off x="0" y="0"/>
                      <a:ext cx="5943600" cy="450215"/>
                    </a:xfrm>
                    <a:prstGeom prst="rect">
                      <a:avLst/>
                    </a:prstGeom>
                    <a:ln>
                      <a:solidFill>
                        <a:schemeClr val="tx1"/>
                      </a:solidFill>
                    </a:ln>
                  </pic:spPr>
                </pic:pic>
              </a:graphicData>
            </a:graphic>
          </wp:inline>
        </w:drawing>
      </w:r>
    </w:p>
    <w:p w14:paraId="4E9A2E29" w14:textId="709D21B9" w:rsidR="00D424CD" w:rsidRDefault="00D424CD" w:rsidP="00D424CD">
      <w:pPr>
        <w:pStyle w:val="Dont"/>
      </w:pPr>
      <w:r>
        <w:t xml:space="preserve">Avoid </w:t>
      </w:r>
      <w:r w:rsidR="005A7254">
        <w:t xml:space="preserve">tagging the footnote/endnote without </w:t>
      </w:r>
      <w:r w:rsidR="00322368">
        <w:t xml:space="preserve">using </w:t>
      </w:r>
      <w:r w:rsidR="005A7254">
        <w:t xml:space="preserve">the &lt;Reference&gt; tag. </w:t>
      </w:r>
    </w:p>
    <w:p w14:paraId="13C0928F" w14:textId="18367A7F" w:rsidR="00D424CD" w:rsidRDefault="001E799F" w:rsidP="001E799F">
      <w:r>
        <w:t xml:space="preserve">For example, in the 2019-ar.pdf, the reference is </w:t>
      </w:r>
      <w:r w:rsidR="00E844B5">
        <w:t>tagged</w:t>
      </w:r>
      <w:r>
        <w:t xml:space="preserve"> inappropriately</w:t>
      </w:r>
      <w:r w:rsidR="003E315A">
        <w:t xml:space="preserve"> using the &lt;</w:t>
      </w:r>
      <w:r w:rsidR="0027189F">
        <w:t>S</w:t>
      </w:r>
      <w:r w:rsidR="003E315A">
        <w:t>pan&gt; tag</w:t>
      </w:r>
      <w:r>
        <w:t xml:space="preserve">. </w:t>
      </w:r>
    </w:p>
    <w:p w14:paraId="535ABB7D" w14:textId="6DA73C16" w:rsidR="00205E1B" w:rsidRDefault="00205E1B" w:rsidP="001E799F">
      <w:r>
        <w:rPr>
          <w:noProof/>
        </w:rPr>
        <w:drawing>
          <wp:inline distT="0" distB="0" distL="0" distR="0" wp14:anchorId="38A02120" wp14:editId="71A379E7">
            <wp:extent cx="5943600" cy="716915"/>
            <wp:effectExtent l="19050" t="19050" r="19050" b="26035"/>
            <wp:docPr id="72" name="Picture 72" descr="Reference marked incorrectly using the &lt;Span&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Reference marked incorrectly using the &lt;Span&gt; tag."/>
                    <pic:cNvPicPr/>
                  </pic:nvPicPr>
                  <pic:blipFill>
                    <a:blip r:embed="rId109"/>
                    <a:stretch>
                      <a:fillRect/>
                    </a:stretch>
                  </pic:blipFill>
                  <pic:spPr>
                    <a:xfrm>
                      <a:off x="0" y="0"/>
                      <a:ext cx="5943600" cy="716915"/>
                    </a:xfrm>
                    <a:prstGeom prst="rect">
                      <a:avLst/>
                    </a:prstGeom>
                    <a:ln>
                      <a:solidFill>
                        <a:schemeClr val="tx1"/>
                      </a:solidFill>
                    </a:ln>
                  </pic:spPr>
                </pic:pic>
              </a:graphicData>
            </a:graphic>
          </wp:inline>
        </w:drawing>
      </w:r>
    </w:p>
    <w:p w14:paraId="29E00198" w14:textId="3969A8E5" w:rsidR="00765186" w:rsidRDefault="00765186" w:rsidP="00765186">
      <w:pPr>
        <w:pStyle w:val="Do"/>
      </w:pPr>
      <w:r w:rsidRPr="006F5DB0">
        <w:rPr>
          <w:szCs w:val="20"/>
        </w:rPr>
        <w:t xml:space="preserve">Ensure </w:t>
      </w:r>
      <w:r>
        <w:rPr>
          <w:szCs w:val="20"/>
        </w:rPr>
        <w:t xml:space="preserve">that </w:t>
      </w:r>
      <w:r w:rsidRPr="006F5DB0">
        <w:rPr>
          <w:szCs w:val="20"/>
        </w:rPr>
        <w:t>actual text</w:t>
      </w:r>
      <w:r>
        <w:rPr>
          <w:szCs w:val="20"/>
        </w:rPr>
        <w:t xml:space="preserve"> is specified for &lt;Reference&gt; tag.</w:t>
      </w:r>
      <w:r>
        <w:rPr>
          <w:szCs w:val="20"/>
        </w:rPr>
        <w:br/>
      </w:r>
    </w:p>
    <w:p w14:paraId="11A9DAC5" w14:textId="59F8644C" w:rsidR="00765186" w:rsidRDefault="00765186" w:rsidP="00765186">
      <w:r>
        <w:t xml:space="preserve">For example, in the 2019-ar.pdf, actual text of </w:t>
      </w:r>
      <w:r w:rsidR="008665C7">
        <w:t>“Note</w:t>
      </w:r>
      <w:r>
        <w:t xml:space="preserve"> 4 “is provided for the &lt;Reference&gt; tag.</w:t>
      </w:r>
    </w:p>
    <w:p w14:paraId="3C3A7409" w14:textId="77777777" w:rsidR="00765186" w:rsidRDefault="00765186" w:rsidP="00765186"/>
    <w:p w14:paraId="29824727" w14:textId="77777777" w:rsidR="00765186" w:rsidRDefault="00765186" w:rsidP="00765186">
      <w:pPr>
        <w:jc w:val="center"/>
      </w:pPr>
      <w:r>
        <w:rPr>
          <w:noProof/>
        </w:rPr>
        <w:drawing>
          <wp:inline distT="0" distB="0" distL="0" distR="0" wp14:anchorId="16F45EBA" wp14:editId="37E2D2F9">
            <wp:extent cx="4645229" cy="2122766"/>
            <wp:effectExtent l="19050" t="19050" r="22225" b="11430"/>
            <wp:docPr id="477" name="Picture 477" descr="Actual Text “Note 4” specified for the &lt;Reference&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ctual Text “Note 4” specified for the &lt;Reference&gt; tag."/>
                    <pic:cNvPicPr/>
                  </pic:nvPicPr>
                  <pic:blipFill rotWithShape="1">
                    <a:blip r:embed="rId110"/>
                    <a:srcRect t="2411"/>
                    <a:stretch/>
                  </pic:blipFill>
                  <pic:spPr bwMode="auto">
                    <a:xfrm>
                      <a:off x="0" y="0"/>
                      <a:ext cx="4654328" cy="2126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F05A65" w14:textId="77777777" w:rsidR="00765186" w:rsidRDefault="00765186" w:rsidP="00765186">
      <w:pPr>
        <w:pStyle w:val="Dont"/>
      </w:pPr>
      <w:r>
        <w:t>Avoid using &lt;Reference&gt; tag with no actual text.</w:t>
      </w:r>
    </w:p>
    <w:p w14:paraId="70C88325" w14:textId="77777777" w:rsidR="00765186" w:rsidRDefault="00765186" w:rsidP="00765186">
      <w:r>
        <w:t>For example, in the 2019-ar.pdf, actual text is missing for the &lt;Reference&gt; tag.</w:t>
      </w:r>
    </w:p>
    <w:p w14:paraId="575C13F5" w14:textId="77777777" w:rsidR="00765186" w:rsidRDefault="00765186" w:rsidP="00765186"/>
    <w:p w14:paraId="02767F0A" w14:textId="77777777" w:rsidR="00765186" w:rsidRDefault="00765186" w:rsidP="00765186">
      <w:pPr>
        <w:jc w:val="center"/>
      </w:pPr>
      <w:r>
        <w:rPr>
          <w:noProof/>
        </w:rPr>
        <w:drawing>
          <wp:inline distT="0" distB="0" distL="0" distR="0" wp14:anchorId="13C47D4A" wp14:editId="740749C2">
            <wp:extent cx="5895042" cy="2338256"/>
            <wp:effectExtent l="19050" t="19050" r="10795" b="24130"/>
            <wp:docPr id="478" name="Picture 478" descr="Actual text not specified for the &lt;Reference&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ctual text not specified for the &lt;Reference&gt; tag."/>
                    <pic:cNvPicPr/>
                  </pic:nvPicPr>
                  <pic:blipFill rotWithShape="1">
                    <a:blip r:embed="rId111"/>
                    <a:srcRect l="809" b="16189"/>
                    <a:stretch/>
                  </pic:blipFill>
                  <pic:spPr bwMode="auto">
                    <a:xfrm>
                      <a:off x="0" y="0"/>
                      <a:ext cx="5895538" cy="23384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B8F6C7" w14:textId="77777777" w:rsidR="00765186" w:rsidRDefault="00765186" w:rsidP="001E799F"/>
    <w:p w14:paraId="2B27891A" w14:textId="2072C0CD" w:rsidR="0094455C" w:rsidRDefault="0094455C" w:rsidP="0094455C">
      <w:pPr>
        <w:pStyle w:val="Do"/>
      </w:pPr>
      <w:r>
        <w:t xml:space="preserve">Use &lt;Link&gt; and Link-OBJR tags for </w:t>
      </w:r>
      <w:r w:rsidR="00E844B5">
        <w:t>tagging</w:t>
      </w:r>
      <w:r>
        <w:t xml:space="preserve"> references of linked footnotes/endnotes.</w:t>
      </w:r>
      <w:r>
        <w:br/>
      </w:r>
    </w:p>
    <w:p w14:paraId="26C37B12" w14:textId="5F854D5D" w:rsidR="0094455C" w:rsidRDefault="0094455C" w:rsidP="0094455C">
      <w:r>
        <w:t>For example, in the 2019-ar.pdf, &lt;Link&gt; and Link-OBJR tags are correctly used to tag the reference for linked footnotes/endnotes.</w:t>
      </w:r>
    </w:p>
    <w:p w14:paraId="34552619" w14:textId="77777777" w:rsidR="0094455C" w:rsidRDefault="0094455C" w:rsidP="0094455C"/>
    <w:p w14:paraId="41A36EA4" w14:textId="77777777" w:rsidR="0094455C" w:rsidRDefault="0094455C" w:rsidP="0094455C">
      <w:r>
        <w:rPr>
          <w:noProof/>
        </w:rPr>
        <w:drawing>
          <wp:inline distT="0" distB="0" distL="0" distR="0" wp14:anchorId="35D85016" wp14:editId="6FDAF281">
            <wp:extent cx="5943600" cy="1971040"/>
            <wp:effectExtent l="19050" t="19050" r="19050" b="10160"/>
            <wp:docPr id="479" name="Picture 479" descr="&lt;Link&gt; and Link-OBJR tags used correctly to mark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lt;Link&gt; and Link-OBJR tags used correctly to mark reference."/>
                    <pic:cNvPicPr/>
                  </pic:nvPicPr>
                  <pic:blipFill>
                    <a:blip r:embed="rId112"/>
                    <a:stretch>
                      <a:fillRect/>
                    </a:stretch>
                  </pic:blipFill>
                  <pic:spPr>
                    <a:xfrm>
                      <a:off x="0" y="0"/>
                      <a:ext cx="5943600" cy="1971040"/>
                    </a:xfrm>
                    <a:prstGeom prst="rect">
                      <a:avLst/>
                    </a:prstGeom>
                    <a:ln>
                      <a:solidFill>
                        <a:schemeClr val="tx1"/>
                      </a:solidFill>
                    </a:ln>
                  </pic:spPr>
                </pic:pic>
              </a:graphicData>
            </a:graphic>
          </wp:inline>
        </w:drawing>
      </w:r>
    </w:p>
    <w:p w14:paraId="3303552B" w14:textId="77777777" w:rsidR="00AB7789" w:rsidRDefault="00AB7789" w:rsidP="00AB7789"/>
    <w:p w14:paraId="098EE044" w14:textId="77777777" w:rsidR="00AB7789" w:rsidRDefault="00AB7789" w:rsidP="00AB7789">
      <w:pPr>
        <w:pStyle w:val="Level"/>
        <w:spacing w:after="0"/>
      </w:pPr>
      <w:r>
        <w:t>User Groups Affected</w:t>
      </w:r>
    </w:p>
    <w:p w14:paraId="493E5796" w14:textId="77777777" w:rsidR="00AB7789" w:rsidRDefault="00AB7789" w:rsidP="00AB7789">
      <w:pPr>
        <w:pStyle w:val="Bulletlist"/>
        <w:spacing w:after="0" w:afterAutospacing="0"/>
      </w:pPr>
      <w:r>
        <w:t>Blind users</w:t>
      </w:r>
    </w:p>
    <w:p w14:paraId="77B2E8E2" w14:textId="77777777" w:rsidR="00AB7789" w:rsidRDefault="00AB7789" w:rsidP="00AB7789">
      <w:pPr>
        <w:pStyle w:val="Bulletlist"/>
        <w:spacing w:after="0" w:afterAutospacing="0"/>
      </w:pPr>
      <w:r>
        <w:t>Low-vision users</w:t>
      </w:r>
    </w:p>
    <w:p w14:paraId="259D2CAD" w14:textId="77777777" w:rsidR="00AB7789" w:rsidRDefault="00AB7789" w:rsidP="00AB7789">
      <w:pPr>
        <w:pStyle w:val="Bulletlist"/>
        <w:spacing w:after="0" w:afterAutospacing="0"/>
      </w:pPr>
      <w:r>
        <w:t>Deaf-blind users</w:t>
      </w:r>
    </w:p>
    <w:p w14:paraId="19C7A505" w14:textId="77777777" w:rsidR="00AB7789" w:rsidRDefault="00AB7789" w:rsidP="00AB7789">
      <w:pPr>
        <w:pStyle w:val="Bulletlist"/>
        <w:spacing w:after="0" w:afterAutospacing="0"/>
      </w:pPr>
      <w:r>
        <w:t>Keyboard-only users</w:t>
      </w:r>
    </w:p>
    <w:p w14:paraId="3731B8E4" w14:textId="77777777" w:rsidR="00AB7789" w:rsidRDefault="00AB7789" w:rsidP="00AB7789"/>
    <w:p w14:paraId="71439E92" w14:textId="24CFE7A5" w:rsidR="006A5AED" w:rsidRDefault="006A5AED" w:rsidP="006A5AED">
      <w:pPr>
        <w:pStyle w:val="Heading4"/>
      </w:pPr>
      <w:r>
        <w:t>How to test for Accessibility?</w:t>
      </w:r>
    </w:p>
    <w:p w14:paraId="0616BB36" w14:textId="631695B6" w:rsidR="008F0E9B" w:rsidRDefault="000C71D9" w:rsidP="00DA4A0D">
      <w:r>
        <w:t>To test the &lt;Reference&gt; tag, perform the following steps:</w:t>
      </w:r>
    </w:p>
    <w:p w14:paraId="1422E5C3" w14:textId="05BA7D8B" w:rsidR="000C71D9" w:rsidRDefault="000C71D9" w:rsidP="00276102">
      <w:pPr>
        <w:pStyle w:val="ListParagraph"/>
        <w:numPr>
          <w:ilvl w:val="0"/>
          <w:numId w:val="59"/>
        </w:numPr>
      </w:pPr>
      <w:r>
        <w:t xml:space="preserve">Open the </w:t>
      </w:r>
      <w:r w:rsidR="003902DA">
        <w:t>PDF file that needs to be tested using Acrobat Professional.</w:t>
      </w:r>
    </w:p>
    <w:p w14:paraId="62B1C005" w14:textId="1E97FBCB" w:rsidR="003902DA" w:rsidRDefault="00D82402" w:rsidP="00276102">
      <w:pPr>
        <w:pStyle w:val="ListParagraph"/>
        <w:numPr>
          <w:ilvl w:val="0"/>
          <w:numId w:val="59"/>
        </w:numPr>
      </w:pPr>
      <w:r>
        <w:t>Select the footnote/endnote and open the Tags Panel.</w:t>
      </w:r>
    </w:p>
    <w:p w14:paraId="5ECBD493" w14:textId="0BF2ED6B" w:rsidR="00D82402" w:rsidRDefault="00D82402" w:rsidP="00276102">
      <w:pPr>
        <w:pStyle w:val="ListParagraph"/>
        <w:numPr>
          <w:ilvl w:val="0"/>
          <w:numId w:val="59"/>
        </w:numPr>
      </w:pPr>
      <w:r>
        <w:t>Click on “Find Tag from Selection” available below “Options” in the Tags Panel.</w:t>
      </w:r>
    </w:p>
    <w:p w14:paraId="493285F5" w14:textId="44EAA45C" w:rsidR="00D82402" w:rsidRDefault="00D82402" w:rsidP="00276102">
      <w:pPr>
        <w:pStyle w:val="ListParagraph"/>
        <w:numPr>
          <w:ilvl w:val="0"/>
          <w:numId w:val="59"/>
        </w:numPr>
      </w:pPr>
      <w:r>
        <w:t>Check if &lt;Reference&gt; &lt;Link&gt; and Link-OBJR tags are used in the case of static and linked footnotes/endnotes correctly.</w:t>
      </w:r>
    </w:p>
    <w:p w14:paraId="475D22B7" w14:textId="31B18DF6" w:rsidR="00D82402" w:rsidRDefault="00D82402" w:rsidP="00276102">
      <w:pPr>
        <w:pStyle w:val="ListParagraph"/>
        <w:numPr>
          <w:ilvl w:val="0"/>
          <w:numId w:val="59"/>
        </w:numPr>
      </w:pPr>
      <w:r>
        <w:t>If the condition in step 4 fails, th</w:t>
      </w:r>
      <w:r w:rsidR="004E4775">
        <w:t>e</w:t>
      </w:r>
      <w:r>
        <w:t xml:space="preserve">n it is an accessibility violation </w:t>
      </w:r>
      <w:r w:rsidR="009A6512">
        <w:t xml:space="preserve">as per WCAG </w:t>
      </w:r>
      <w:r w:rsidR="008665C7">
        <w:t>2.1 success</w:t>
      </w:r>
      <w:r w:rsidR="009A6512">
        <w:t xml:space="preserve"> criteri</w:t>
      </w:r>
      <w:r w:rsidR="00B72DD1">
        <w:t xml:space="preserve">a </w:t>
      </w:r>
      <w:r w:rsidR="009B4586">
        <w:t>1.3.1 and 2.1.1 at Level A.</w:t>
      </w:r>
    </w:p>
    <w:p w14:paraId="2B505F09" w14:textId="4F35709C" w:rsidR="006A5AED" w:rsidRDefault="006A5AED" w:rsidP="006A5AED">
      <w:pPr>
        <w:pStyle w:val="Heading3"/>
        <w:rPr>
          <w:b/>
        </w:rPr>
      </w:pPr>
      <w:bookmarkStart w:id="87" w:name="_Toc57986893"/>
      <w:r>
        <w:rPr>
          <w:b/>
        </w:rPr>
        <w:t>Note Tag</w:t>
      </w:r>
      <w:bookmarkEnd w:id="87"/>
    </w:p>
    <w:p w14:paraId="4AB25C75" w14:textId="4E47D2D8" w:rsidR="00922BFA" w:rsidRPr="00922BFA" w:rsidRDefault="00922BFA" w:rsidP="00922BFA">
      <w:r>
        <w:t xml:space="preserve">&lt;Note&gt; tag </w:t>
      </w:r>
      <w:r w:rsidR="00D7049E">
        <w:t xml:space="preserve">contains the &lt;Label&gt; tag and includes the footnote/endnote text. </w:t>
      </w:r>
      <w:r w:rsidR="008665C7">
        <w:t>A</w:t>
      </w:r>
      <w:r w:rsidR="00D7049E">
        <w:t xml:space="preserve"> unique id needs to be specified for the </w:t>
      </w:r>
      <w:r w:rsidR="00330628">
        <w:t>&lt;Note&gt; tag. The &lt;Label</w:t>
      </w:r>
      <w:r w:rsidR="0018313F">
        <w:t xml:space="preserve">&gt; tag is optional and is used to </w:t>
      </w:r>
      <w:r w:rsidR="00E844B5">
        <w:t>tag</w:t>
      </w:r>
      <w:r w:rsidR="00146002">
        <w:t xml:space="preserve"> the footnote/end</w:t>
      </w:r>
      <w:r w:rsidR="00C92D74">
        <w:t>n</w:t>
      </w:r>
      <w:r w:rsidR="00146002">
        <w:t xml:space="preserve">ote character within the page. </w:t>
      </w:r>
      <w:r w:rsidR="002941A8">
        <w:t>The footnote/endnote text available at the end of the page or document is recommended to be placed immediately after the &lt;Note&gt; tag.</w:t>
      </w:r>
    </w:p>
    <w:p w14:paraId="502DF8F9" w14:textId="5C3B0AAD" w:rsidR="00FE529E" w:rsidRPr="00FE529E" w:rsidRDefault="00EE0E48" w:rsidP="00FE529E">
      <w:r w:rsidRPr="007C7931">
        <w:rPr>
          <w:noProof/>
        </w:rPr>
        <w:drawing>
          <wp:inline distT="0" distB="0" distL="0" distR="0" wp14:anchorId="125930CD" wp14:editId="6015696F">
            <wp:extent cx="807886" cy="327445"/>
            <wp:effectExtent l="19050" t="19050" r="11430" b="15875"/>
            <wp:docPr id="528" name="Picture 528"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B31C2E" w14:paraId="1D3B7D2D"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4E482D57" w14:textId="77777777" w:rsidR="00B31C2E" w:rsidRDefault="00B31C2E"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4200369A" w14:textId="203D3F26" w:rsidR="00B31C2E" w:rsidRDefault="00B31C2E" w:rsidP="0021751A">
            <w:pPr>
              <w:pStyle w:val="Level"/>
              <w:ind w:left="15"/>
            </w:pPr>
            <w:r>
              <w:t>WCAG Conformance Level</w:t>
            </w:r>
          </w:p>
        </w:tc>
      </w:tr>
      <w:tr w:rsidR="00B31C2E" w14:paraId="0D15E6FD"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0E3DE8EA" w14:textId="2316F3CC" w:rsidR="00B31C2E" w:rsidRDefault="00C92D74" w:rsidP="0021751A">
            <w:pPr>
              <w:pStyle w:val="Strong1"/>
            </w:pPr>
            <w:r>
              <w:t xml:space="preserve">1.3.2 </w:t>
            </w:r>
            <w:r w:rsidR="00954B54">
              <w:t>Meaningful Sequence</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781D0A02" w14:textId="5886D74F" w:rsidR="00B31C2E" w:rsidRDefault="00C92D74" w:rsidP="0021751A">
            <w:pPr>
              <w:pStyle w:val="Strong1"/>
            </w:pPr>
            <w:r>
              <w:t>A</w:t>
            </w:r>
          </w:p>
        </w:tc>
      </w:tr>
    </w:tbl>
    <w:p w14:paraId="1C4B3FEB" w14:textId="63FDCF84" w:rsidR="00B31C2E" w:rsidRDefault="00FE529E" w:rsidP="00B31C2E">
      <w:pPr>
        <w:pStyle w:val="Heading4"/>
      </w:pPr>
      <w:r>
        <w:t>H</w:t>
      </w:r>
      <w:r w:rsidR="00B31C2E" w:rsidRPr="005E549F">
        <w:t>ow to implement</w:t>
      </w:r>
      <w:r w:rsidR="00B31C2E">
        <w:t>?</w:t>
      </w:r>
    </w:p>
    <w:p w14:paraId="1B5BD9C9" w14:textId="238BC994" w:rsidR="00AB6CCC" w:rsidRDefault="00AB6CCC" w:rsidP="00AB6CCC">
      <w:r>
        <w:t xml:space="preserve">This section lists the techniques </w:t>
      </w:r>
      <w:r w:rsidR="00265B9E">
        <w:t xml:space="preserve">to implement the &lt;Note&gt; tag for </w:t>
      </w:r>
      <w:r w:rsidR="00E844B5">
        <w:t>tagging</w:t>
      </w:r>
      <w:r w:rsidR="00265B9E">
        <w:t xml:space="preserve"> footnote/endnote in an accessible PDF document.</w:t>
      </w:r>
    </w:p>
    <w:p w14:paraId="1C46C4DB" w14:textId="63AF3602" w:rsidR="001577EA" w:rsidRDefault="001577EA" w:rsidP="001577EA">
      <w:pPr>
        <w:pStyle w:val="Bulleted"/>
      </w:pPr>
      <w:r>
        <w:t xml:space="preserve">Use the &lt;Note&gt; tag </w:t>
      </w:r>
      <w:r w:rsidR="00FB4F84">
        <w:t>that contains the &lt;Label&gt; tag.</w:t>
      </w:r>
    </w:p>
    <w:p w14:paraId="4E4725F7" w14:textId="5AFEE579" w:rsidR="00FB4F84" w:rsidRDefault="00FB4F84" w:rsidP="001577EA">
      <w:pPr>
        <w:pStyle w:val="Bulleted"/>
      </w:pPr>
      <w:r>
        <w:t xml:space="preserve">Specify </w:t>
      </w:r>
      <w:r w:rsidR="008665C7">
        <w:t>a</w:t>
      </w:r>
      <w:r>
        <w:t xml:space="preserve"> unique id to the &lt;Note&gt; tag.</w:t>
      </w:r>
    </w:p>
    <w:p w14:paraId="12E84A68" w14:textId="77777777" w:rsidR="00A31671" w:rsidRDefault="00FB4F84" w:rsidP="001577EA">
      <w:pPr>
        <w:pStyle w:val="Bulleted"/>
      </w:pPr>
      <w:r>
        <w:t xml:space="preserve">Use the &lt;Label&gt; tag </w:t>
      </w:r>
      <w:r w:rsidR="00A31671">
        <w:t>to include the footnote/endnote character.</w:t>
      </w:r>
    </w:p>
    <w:p w14:paraId="235DCA75" w14:textId="5DABA6EA" w:rsidR="007D3E6F" w:rsidRDefault="007D3E6F" w:rsidP="001577EA">
      <w:pPr>
        <w:pStyle w:val="Bulleted"/>
      </w:pPr>
      <w:r>
        <w:t>Specify actual text for the &lt;Label&gt; tag (</w:t>
      </w:r>
      <w:proofErr w:type="gramStart"/>
      <w:r>
        <w:t>e.g.</w:t>
      </w:r>
      <w:proofErr w:type="gramEnd"/>
      <w:r>
        <w:t xml:space="preserve"> Note 1)</w:t>
      </w:r>
      <w:r w:rsidR="004B6F12">
        <w:t>.</w:t>
      </w:r>
    </w:p>
    <w:p w14:paraId="55BDB566" w14:textId="4D4EA349" w:rsidR="00FB4F84" w:rsidRDefault="000D0C31" w:rsidP="001577EA">
      <w:pPr>
        <w:pStyle w:val="Bulleted"/>
      </w:pPr>
      <w:r>
        <w:t xml:space="preserve">Move the footnote/endnote text immediately after the &lt;Label&gt; </w:t>
      </w:r>
      <w:r w:rsidR="006F6914">
        <w:t>tag.</w:t>
      </w:r>
      <w:r w:rsidR="00FB4F84">
        <w:t xml:space="preserve"> </w:t>
      </w:r>
    </w:p>
    <w:p w14:paraId="064C2364" w14:textId="77777777" w:rsidR="00AB6CCC" w:rsidRDefault="00AB6CCC" w:rsidP="00AB6CCC"/>
    <w:p w14:paraId="29D4A6F2" w14:textId="65EB3602" w:rsidR="006A5AED" w:rsidRDefault="006A5AED" w:rsidP="006A5AED">
      <w:pPr>
        <w:pStyle w:val="Heading4"/>
      </w:pPr>
      <w:r>
        <w:t>Practices to Apply &amp; Avoid</w:t>
      </w:r>
    </w:p>
    <w:p w14:paraId="0B83E756" w14:textId="478F6890" w:rsidR="001A1B0A" w:rsidRDefault="0071504A" w:rsidP="001A1B0A">
      <w:pPr>
        <w:pStyle w:val="Do"/>
      </w:pPr>
      <w:r>
        <w:t xml:space="preserve">Use the </w:t>
      </w:r>
      <w:r w:rsidR="00600012">
        <w:t>&lt;</w:t>
      </w:r>
      <w:r>
        <w:t>N</w:t>
      </w:r>
      <w:r w:rsidR="00600012">
        <w:t xml:space="preserve">ote&gt; tag </w:t>
      </w:r>
      <w:r w:rsidR="001F4851">
        <w:t>that contains the &lt;Label&gt; tag.</w:t>
      </w:r>
      <w:r w:rsidR="00600012">
        <w:t xml:space="preserve"> </w:t>
      </w:r>
      <w:r w:rsidR="00FA2D29">
        <w:br/>
      </w:r>
    </w:p>
    <w:p w14:paraId="6150C7CF" w14:textId="51EA680F" w:rsidR="00984333" w:rsidRDefault="00984333" w:rsidP="00984333">
      <w:r>
        <w:t>For example, in the 2019-ar.pdf</w:t>
      </w:r>
      <w:r w:rsidR="00830741">
        <w:t xml:space="preserve">, </w:t>
      </w:r>
      <w:r w:rsidR="00601820">
        <w:t>the &lt;</w:t>
      </w:r>
      <w:r w:rsidR="00E60D39">
        <w:t>N</w:t>
      </w:r>
      <w:r w:rsidR="00601820">
        <w:t xml:space="preserve">ote&gt; </w:t>
      </w:r>
      <w:r w:rsidR="00AE1D66">
        <w:t xml:space="preserve">tag is used appropriately to </w:t>
      </w:r>
      <w:r w:rsidR="00E60D39">
        <w:t>display</w:t>
      </w:r>
      <w:r w:rsidR="00AE1D66">
        <w:t xml:space="preserve"> footnotes. </w:t>
      </w:r>
    </w:p>
    <w:p w14:paraId="13E6C43E" w14:textId="4CC4BD40" w:rsidR="001A1B0A" w:rsidRDefault="001A1B0A" w:rsidP="00B17633">
      <w:r>
        <w:rPr>
          <w:noProof/>
        </w:rPr>
        <w:drawing>
          <wp:inline distT="0" distB="0" distL="0" distR="0" wp14:anchorId="5C1D6D8B" wp14:editId="3E9B9EA7">
            <wp:extent cx="5943600" cy="715010"/>
            <wp:effectExtent l="19050" t="19050" r="19050" b="27940"/>
            <wp:docPr id="21" name="Picture 21" descr="&lt;Note&gt; tag used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t;Note&gt; tag used correctly."/>
                    <pic:cNvPicPr/>
                  </pic:nvPicPr>
                  <pic:blipFill>
                    <a:blip r:embed="rId113"/>
                    <a:stretch>
                      <a:fillRect/>
                    </a:stretch>
                  </pic:blipFill>
                  <pic:spPr>
                    <a:xfrm>
                      <a:off x="0" y="0"/>
                      <a:ext cx="5943600" cy="715010"/>
                    </a:xfrm>
                    <a:prstGeom prst="rect">
                      <a:avLst/>
                    </a:prstGeom>
                    <a:ln>
                      <a:solidFill>
                        <a:schemeClr val="tx1"/>
                      </a:solidFill>
                    </a:ln>
                  </pic:spPr>
                </pic:pic>
              </a:graphicData>
            </a:graphic>
          </wp:inline>
        </w:drawing>
      </w:r>
    </w:p>
    <w:p w14:paraId="329D20AF" w14:textId="1CC52623" w:rsidR="00600012" w:rsidRDefault="00FA0D32" w:rsidP="00FA0D32">
      <w:pPr>
        <w:pStyle w:val="Dont"/>
      </w:pPr>
      <w:r>
        <w:t>Avoid using &lt;</w:t>
      </w:r>
      <w:r w:rsidR="00F83E5E">
        <w:t>F</w:t>
      </w:r>
      <w:r>
        <w:t>ootnote</w:t>
      </w:r>
      <w:r w:rsidR="00B253EA">
        <w:t>s</w:t>
      </w:r>
      <w:r>
        <w:t xml:space="preserve">&gt; tag for references. </w:t>
      </w:r>
    </w:p>
    <w:p w14:paraId="0AB1CD42" w14:textId="2E7BA45C" w:rsidR="00D814EA" w:rsidRDefault="00D814EA" w:rsidP="00D814EA">
      <w:r>
        <w:t>For example, in the 2019-ar.pdf, the &lt;</w:t>
      </w:r>
      <w:r w:rsidR="00B253EA">
        <w:t>F</w:t>
      </w:r>
      <w:r>
        <w:t>ootnote</w:t>
      </w:r>
      <w:r w:rsidR="00B253EA">
        <w:t>s</w:t>
      </w:r>
      <w:r>
        <w:t xml:space="preserve">&gt; tag is used to </w:t>
      </w:r>
      <w:r w:rsidR="00E844B5">
        <w:t>tag</w:t>
      </w:r>
      <w:r>
        <w:t xml:space="preserve"> footnotes for references. </w:t>
      </w:r>
    </w:p>
    <w:p w14:paraId="7FC2EDC4" w14:textId="1D0D9697" w:rsidR="00FA0D32" w:rsidRDefault="00FA0D32" w:rsidP="00B17633"/>
    <w:p w14:paraId="48FEBB94" w14:textId="0BD01979" w:rsidR="00085D53" w:rsidRDefault="00085D53" w:rsidP="00B17633">
      <w:r>
        <w:rPr>
          <w:noProof/>
        </w:rPr>
        <w:drawing>
          <wp:inline distT="0" distB="0" distL="0" distR="0" wp14:anchorId="496DDB72" wp14:editId="2FB06489">
            <wp:extent cx="5943600" cy="2883535"/>
            <wp:effectExtent l="19050" t="19050" r="19050" b="12065"/>
            <wp:docPr id="73" name="Picture 73" descr="Inappropriate use of &lt;footnote&gt; tag to tag referen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nappropriate use of &lt;footnote&gt; tag to tag references. "/>
                    <pic:cNvPicPr/>
                  </pic:nvPicPr>
                  <pic:blipFill>
                    <a:blip r:embed="rId114"/>
                    <a:stretch>
                      <a:fillRect/>
                    </a:stretch>
                  </pic:blipFill>
                  <pic:spPr>
                    <a:xfrm>
                      <a:off x="0" y="0"/>
                      <a:ext cx="5943600" cy="2883535"/>
                    </a:xfrm>
                    <a:prstGeom prst="rect">
                      <a:avLst/>
                    </a:prstGeom>
                    <a:ln>
                      <a:solidFill>
                        <a:schemeClr val="tx1"/>
                      </a:solidFill>
                    </a:ln>
                  </pic:spPr>
                </pic:pic>
              </a:graphicData>
            </a:graphic>
          </wp:inline>
        </w:drawing>
      </w:r>
    </w:p>
    <w:p w14:paraId="66DE6109" w14:textId="77777777" w:rsidR="00B95438" w:rsidRDefault="00B95438" w:rsidP="00B95438"/>
    <w:p w14:paraId="183FB93D" w14:textId="77777777" w:rsidR="00B95438" w:rsidRDefault="00B95438" w:rsidP="00B95438">
      <w:pPr>
        <w:pStyle w:val="Level"/>
        <w:spacing w:after="0"/>
      </w:pPr>
      <w:r>
        <w:t>User Groups Affected</w:t>
      </w:r>
    </w:p>
    <w:p w14:paraId="5FB2061E" w14:textId="77777777" w:rsidR="00B95438" w:rsidRDefault="00B95438" w:rsidP="00B95438">
      <w:pPr>
        <w:numPr>
          <w:ilvl w:val="0"/>
          <w:numId w:val="5"/>
        </w:numPr>
        <w:spacing w:after="0" w:line="240" w:lineRule="auto"/>
        <w:contextualSpacing/>
        <w:jc w:val="both"/>
      </w:pPr>
      <w:r>
        <w:t>Blind users</w:t>
      </w:r>
    </w:p>
    <w:p w14:paraId="4BA18623" w14:textId="77777777" w:rsidR="00B95438" w:rsidRDefault="00B95438" w:rsidP="00B95438">
      <w:pPr>
        <w:numPr>
          <w:ilvl w:val="0"/>
          <w:numId w:val="5"/>
        </w:numPr>
        <w:spacing w:after="0" w:line="240" w:lineRule="auto"/>
        <w:contextualSpacing/>
        <w:jc w:val="both"/>
      </w:pPr>
      <w:r>
        <w:t>Low-vision users</w:t>
      </w:r>
    </w:p>
    <w:p w14:paraId="0EA3D35F" w14:textId="77777777" w:rsidR="00B95438" w:rsidRDefault="00B95438" w:rsidP="00B95438">
      <w:pPr>
        <w:numPr>
          <w:ilvl w:val="0"/>
          <w:numId w:val="5"/>
        </w:numPr>
        <w:spacing w:after="0" w:line="240" w:lineRule="auto"/>
        <w:contextualSpacing/>
        <w:jc w:val="both"/>
      </w:pPr>
      <w:r>
        <w:t>Deaf-blind users</w:t>
      </w:r>
    </w:p>
    <w:p w14:paraId="58E9B132" w14:textId="77777777" w:rsidR="00B95438" w:rsidRDefault="00B95438" w:rsidP="00B95438"/>
    <w:p w14:paraId="5E156130" w14:textId="392F4E5F" w:rsidR="006A5AED" w:rsidRDefault="006A5AED" w:rsidP="006A5AED">
      <w:pPr>
        <w:pStyle w:val="Heading4"/>
      </w:pPr>
      <w:r>
        <w:t>How to test for Accessibility?</w:t>
      </w:r>
    </w:p>
    <w:p w14:paraId="1DA4F103" w14:textId="41DDE12B" w:rsidR="008F0E9B" w:rsidRDefault="00043CA1" w:rsidP="00DA4A0D">
      <w:r>
        <w:t xml:space="preserve">To test </w:t>
      </w:r>
      <w:r w:rsidR="00792827">
        <w:t>correct implementation of the &lt;Note&gt; tag, perform the following steps:</w:t>
      </w:r>
    </w:p>
    <w:p w14:paraId="3128847A" w14:textId="3935ED9D" w:rsidR="00792827" w:rsidRDefault="00792827" w:rsidP="00276102">
      <w:pPr>
        <w:pStyle w:val="ListParagraph"/>
        <w:numPr>
          <w:ilvl w:val="0"/>
          <w:numId w:val="60"/>
        </w:numPr>
      </w:pPr>
      <w:r>
        <w:t xml:space="preserve">Open the PDF document that needs to be tested </w:t>
      </w:r>
      <w:r w:rsidR="00FD7F5F">
        <w:t>using Acrobat Professional.</w:t>
      </w:r>
    </w:p>
    <w:p w14:paraId="6D9BE509" w14:textId="453BEA47" w:rsidR="00FD7F5F" w:rsidRDefault="00413F8D" w:rsidP="00276102">
      <w:pPr>
        <w:pStyle w:val="ListParagraph"/>
        <w:numPr>
          <w:ilvl w:val="0"/>
          <w:numId w:val="60"/>
        </w:numPr>
      </w:pPr>
      <w:r>
        <w:t>Select the footnote/endnote characte</w:t>
      </w:r>
      <w:r w:rsidR="00622195">
        <w:t>r and open the Tags Panel.</w:t>
      </w:r>
    </w:p>
    <w:p w14:paraId="1AF47374" w14:textId="0A1CE979" w:rsidR="00622195" w:rsidRDefault="00CF351A" w:rsidP="00276102">
      <w:pPr>
        <w:pStyle w:val="ListParagraph"/>
        <w:numPr>
          <w:ilvl w:val="0"/>
          <w:numId w:val="60"/>
        </w:numPr>
      </w:pPr>
      <w:r>
        <w:t xml:space="preserve">Click on “Find Tag from Selection” and </w:t>
      </w:r>
      <w:r w:rsidR="002D6DD5">
        <w:t>available below Options in the Tags Panel.</w:t>
      </w:r>
    </w:p>
    <w:p w14:paraId="263FA1AC" w14:textId="443DB985" w:rsidR="002D6DD5" w:rsidRDefault="00A447AD" w:rsidP="00276102">
      <w:pPr>
        <w:pStyle w:val="ListParagraph"/>
        <w:numPr>
          <w:ilvl w:val="0"/>
          <w:numId w:val="60"/>
        </w:numPr>
      </w:pPr>
      <w:r>
        <w:t>Check i</w:t>
      </w:r>
      <w:r w:rsidR="00F26D6D">
        <w:t xml:space="preserve">f </w:t>
      </w:r>
      <w:r w:rsidR="00DB7D71">
        <w:t xml:space="preserve">the &lt;Note&gt; and &lt;Label&gt; tags are used correctly. Also check if unique id is specified </w:t>
      </w:r>
      <w:r w:rsidR="000879A4">
        <w:t xml:space="preserve">for </w:t>
      </w:r>
      <w:r w:rsidR="00DB7D71">
        <w:t>the &lt;Note&gt; tag</w:t>
      </w:r>
      <w:r w:rsidR="000879A4">
        <w:t xml:space="preserve"> and actual text is specified for the &lt;Label&gt; </w:t>
      </w:r>
      <w:r w:rsidR="004E4775">
        <w:t>tag,</w:t>
      </w:r>
      <w:r w:rsidR="000879A4">
        <w:t xml:space="preserve"> respectively</w:t>
      </w:r>
      <w:r w:rsidR="00DB7D71">
        <w:t>.</w:t>
      </w:r>
    </w:p>
    <w:p w14:paraId="38AB3CE2" w14:textId="1EC1AF77" w:rsidR="00E14897" w:rsidRDefault="003C37B2" w:rsidP="00276102">
      <w:pPr>
        <w:pStyle w:val="ListParagraph"/>
        <w:numPr>
          <w:ilvl w:val="0"/>
          <w:numId w:val="60"/>
        </w:numPr>
      </w:pPr>
      <w:r>
        <w:t xml:space="preserve">Check if the footnote/endnote </w:t>
      </w:r>
      <w:r w:rsidR="009152EC">
        <w:t>text is moved in a correct location for the benefit of screen reader users.</w:t>
      </w:r>
    </w:p>
    <w:p w14:paraId="26217F65" w14:textId="6251C50E" w:rsidR="00DB7D71" w:rsidRDefault="00352F89" w:rsidP="00276102">
      <w:pPr>
        <w:pStyle w:val="ListParagraph"/>
        <w:numPr>
          <w:ilvl w:val="0"/>
          <w:numId w:val="60"/>
        </w:numPr>
      </w:pPr>
      <w:r>
        <w:t>If the condition</w:t>
      </w:r>
      <w:r w:rsidR="000879A4">
        <w:t>s</w:t>
      </w:r>
      <w:r>
        <w:t xml:space="preserve"> in step 4 </w:t>
      </w:r>
      <w:r w:rsidR="000879A4">
        <w:t xml:space="preserve">and 5 </w:t>
      </w:r>
      <w:r>
        <w:t xml:space="preserve">fail than it is </w:t>
      </w:r>
      <w:r w:rsidR="006B2B83">
        <w:t xml:space="preserve">an accessibility violation as per WCAG </w:t>
      </w:r>
      <w:r w:rsidR="00E14897">
        <w:t xml:space="preserve">2.1 </w:t>
      </w:r>
      <w:r w:rsidR="006B2B83">
        <w:t xml:space="preserve">success criteria </w:t>
      </w:r>
      <w:r w:rsidR="00433F23">
        <w:t>1.3.2 at Level A.</w:t>
      </w:r>
    </w:p>
    <w:p w14:paraId="61FDEB15" w14:textId="77777777" w:rsidR="00805C0D" w:rsidRDefault="00805C0D" w:rsidP="00805C0D"/>
    <w:p w14:paraId="09D8745B" w14:textId="1D27C889" w:rsidR="006A5AED" w:rsidRDefault="006A5AED" w:rsidP="00654FC0"/>
    <w:p w14:paraId="1A44E01A" w14:textId="5F55FEFD" w:rsidR="00654FC0" w:rsidRDefault="00654FC0" w:rsidP="00654FC0"/>
    <w:p w14:paraId="09AC06BE" w14:textId="00B9DBD3" w:rsidR="00954FD3" w:rsidRDefault="00954FD3">
      <w:pPr>
        <w:rPr>
          <w:rFonts w:eastAsia="Times New Roman"/>
          <w:color w:val="002060"/>
          <w:sz w:val="32"/>
        </w:rPr>
      </w:pPr>
      <w:r>
        <w:rPr>
          <w:iCs/>
        </w:rPr>
        <w:br w:type="page"/>
      </w:r>
    </w:p>
    <w:p w14:paraId="7160DCFD" w14:textId="7E5A460E" w:rsidR="00C71679" w:rsidRPr="00C71679" w:rsidRDefault="007A27E4" w:rsidP="00C71679">
      <w:pPr>
        <w:pStyle w:val="Heading2"/>
        <w:rPr>
          <w:b/>
          <w:bCs/>
        </w:rPr>
      </w:pPr>
      <w:bookmarkStart w:id="88" w:name="_Toc57986894"/>
      <w:r w:rsidRPr="006F7E9A">
        <w:rPr>
          <w:b/>
          <w:bCs/>
        </w:rPr>
        <w:t>BOOKMARKS</w:t>
      </w:r>
      <w:bookmarkEnd w:id="88"/>
    </w:p>
    <w:p w14:paraId="2917932E" w14:textId="695DE952" w:rsidR="0078586A" w:rsidRDefault="00C65F49" w:rsidP="0078586A">
      <w:r>
        <w:t xml:space="preserve">Bookmarks provide a </w:t>
      </w:r>
      <w:r w:rsidR="00261DA7">
        <w:t>hierarchical</w:t>
      </w:r>
      <w:r>
        <w:t xml:space="preserve"> outline of the document which </w:t>
      </w:r>
      <w:r w:rsidR="0000687C">
        <w:t xml:space="preserve">allows users to </w:t>
      </w:r>
      <w:r w:rsidR="00993FBC">
        <w:t xml:space="preserve">traverse through the </w:t>
      </w:r>
      <w:r w:rsidR="0061114E">
        <w:t>entries</w:t>
      </w:r>
      <w:r w:rsidR="00993FBC">
        <w:t xml:space="preserve"> and access the required content quickly. </w:t>
      </w:r>
      <w:r w:rsidR="00051D43">
        <w:t>Bookmarks provide users with a quick means to navigate throug</w:t>
      </w:r>
      <w:r w:rsidR="00311B41">
        <w:t xml:space="preserve">h </w:t>
      </w:r>
      <w:r w:rsidR="002C5180">
        <w:t xml:space="preserve">a long document instead of going through all the pages. Bookmarks are found </w:t>
      </w:r>
      <w:proofErr w:type="gramStart"/>
      <w:r w:rsidR="002C5180">
        <w:t>very</w:t>
      </w:r>
      <w:r w:rsidR="002C7CEA">
        <w:t xml:space="preserve"> useful</w:t>
      </w:r>
      <w:proofErr w:type="gramEnd"/>
      <w:r w:rsidR="002C7CEA">
        <w:t xml:space="preserve"> by people with visual and learning disabilities. </w:t>
      </w:r>
    </w:p>
    <w:p w14:paraId="0B2ECDB5" w14:textId="41C596C2" w:rsidR="005917AC" w:rsidRDefault="00EE0E48" w:rsidP="005917AC">
      <w:r w:rsidRPr="007C7931">
        <w:rPr>
          <w:noProof/>
        </w:rPr>
        <w:drawing>
          <wp:inline distT="0" distB="0" distL="0" distR="0" wp14:anchorId="6EFDD1F7" wp14:editId="5435757B">
            <wp:extent cx="807886" cy="327445"/>
            <wp:effectExtent l="19050" t="19050" r="11430" b="15875"/>
            <wp:docPr id="530" name="Picture 530"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p w14:paraId="1D96542D" w14:textId="6D998D94" w:rsidR="005917AC" w:rsidRDefault="007D1726" w:rsidP="005917AC">
      <w:pPr>
        <w:pStyle w:val="Guide"/>
        <w:spacing w:after="0"/>
      </w:pPr>
      <w:r>
        <w:t>2</w:t>
      </w:r>
      <w:r w:rsidR="005917AC">
        <w:t>.</w:t>
      </w:r>
      <w:r>
        <w:t>4</w:t>
      </w:r>
      <w:r w:rsidR="005917AC">
        <w:t>.</w:t>
      </w:r>
      <w:r>
        <w:t>5</w:t>
      </w:r>
      <w:r w:rsidR="005917AC">
        <w:t xml:space="preserve"> </w:t>
      </w:r>
      <w:r w:rsidR="001F5328">
        <w:t>Multiple Ways</w:t>
      </w:r>
      <w:r w:rsidR="005917AC">
        <w:tab/>
      </w:r>
      <w:r w:rsidR="005917AC">
        <w:tab/>
      </w:r>
      <w:r w:rsidR="005917AC">
        <w:tab/>
      </w:r>
      <w:r w:rsidR="005917AC">
        <w:tab/>
      </w:r>
      <w:r w:rsidR="005917AC">
        <w:tab/>
      </w:r>
      <w:r w:rsidR="005917AC">
        <w:tab/>
      </w:r>
      <w:r w:rsidR="005917AC">
        <w:tab/>
      </w:r>
      <w:r w:rsidR="001F5328">
        <w:tab/>
      </w:r>
      <w:r w:rsidR="001F5328">
        <w:tab/>
      </w:r>
      <w:r w:rsidR="005917AC">
        <w:t>Level A</w:t>
      </w:r>
      <w:r>
        <w:t>A</w:t>
      </w:r>
    </w:p>
    <w:p w14:paraId="2B27F766" w14:textId="152A2E5E" w:rsidR="005917AC" w:rsidRDefault="001F5328" w:rsidP="005917AC">
      <w:pPr>
        <w:pStyle w:val="Style2"/>
        <w:rPr>
          <w:lang w:val="en-US"/>
        </w:rPr>
      </w:pPr>
      <w:r>
        <w:rPr>
          <w:lang w:val="en-US"/>
        </w:rPr>
        <w:t xml:space="preserve">More than one way is available to locate a Web page within a set of Web pages except where the Web Page is the result of, or a step in, a process. </w:t>
      </w:r>
    </w:p>
    <w:p w14:paraId="02414305" w14:textId="77777777" w:rsidR="005917AC" w:rsidRPr="0078586A" w:rsidRDefault="005917AC" w:rsidP="0078586A"/>
    <w:p w14:paraId="437A97EC" w14:textId="60CAE071" w:rsidR="0014425D" w:rsidRPr="0014425D" w:rsidRDefault="007A27E4" w:rsidP="0014425D">
      <w:pPr>
        <w:pStyle w:val="Heading3"/>
        <w:rPr>
          <w:b/>
        </w:rPr>
      </w:pPr>
      <w:bookmarkStart w:id="89" w:name="_Toc57986895"/>
      <w:r>
        <w:rPr>
          <w:b/>
        </w:rPr>
        <w:t xml:space="preserve">Define bookmarks based on </w:t>
      </w:r>
      <w:proofErr w:type="gramStart"/>
      <w:r>
        <w:rPr>
          <w:b/>
        </w:rPr>
        <w:t>headings</w:t>
      </w:r>
      <w:bookmarkEnd w:id="89"/>
      <w:proofErr w:type="gramEnd"/>
    </w:p>
    <w:p w14:paraId="022FFB57" w14:textId="0E22FA48" w:rsidR="00BD10B1" w:rsidRDefault="004438B8" w:rsidP="00FE569E">
      <w:r>
        <w:t xml:space="preserve">Bookmarks </w:t>
      </w:r>
      <w:r w:rsidR="00DC7802">
        <w:t xml:space="preserve">can be defined using different structural elements, such as headings, </w:t>
      </w:r>
      <w:r w:rsidR="00E476F1">
        <w:t>paragraphs, tables, links, pages</w:t>
      </w:r>
      <w:r w:rsidR="00AC76EE">
        <w:t xml:space="preserve">, views etc. </w:t>
      </w:r>
      <w:r w:rsidR="001A7A87">
        <w:t xml:space="preserve">Bookmarks should be defined </w:t>
      </w:r>
      <w:r w:rsidR="008665C7">
        <w:t>after defining</w:t>
      </w:r>
      <w:r w:rsidR="00F614F7">
        <w:t xml:space="preserve"> </w:t>
      </w:r>
      <w:r w:rsidR="00275554">
        <w:t xml:space="preserve">tags </w:t>
      </w:r>
      <w:r w:rsidR="00E534C8">
        <w:t>in</w:t>
      </w:r>
      <w:r w:rsidR="00275554">
        <w:t xml:space="preserve"> a document. </w:t>
      </w:r>
      <w:r w:rsidR="00AC4E9A">
        <w:t xml:space="preserve">Bookmarks defined on document headings provide users with an option to </w:t>
      </w:r>
      <w:r w:rsidR="00C441BD">
        <w:t xml:space="preserve">navigate to different sections as well as sub-sections in the document quickly. </w:t>
      </w:r>
    </w:p>
    <w:p w14:paraId="3F9E070B" w14:textId="5279C1E6" w:rsidR="001F5328" w:rsidRDefault="001F5328" w:rsidP="0064681C">
      <w:pPr>
        <w:pStyle w:val="tips"/>
        <w:ind w:left="90"/>
      </w:pPr>
      <w:r w:rsidRPr="007C7931">
        <w:rPr>
          <w:rFonts w:ascii="Wingdings" w:eastAsia="Wingdings" w:hAnsi="Wingdings" w:cs="Wingdings"/>
          <w:sz w:val="40"/>
          <w:szCs w:val="40"/>
        </w:rPr>
        <w:t></w:t>
      </w:r>
      <w:r w:rsidR="00915F38">
        <w:t xml:space="preserve">Tip: </w:t>
      </w:r>
    </w:p>
    <w:p w14:paraId="5B400996" w14:textId="0F02F84A" w:rsidR="006958B2" w:rsidRDefault="008665C7" w:rsidP="0064681C">
      <w:pPr>
        <w:pStyle w:val="tips"/>
        <w:ind w:left="90"/>
      </w:pPr>
      <w:r>
        <w:t>Define bookmarks</w:t>
      </w:r>
      <w:r w:rsidR="001B2DAE">
        <w:t xml:space="preserve"> </w:t>
      </w:r>
      <w:r w:rsidR="00EC47B3">
        <w:t xml:space="preserve">only </w:t>
      </w:r>
      <w:r w:rsidR="001B2DAE">
        <w:t xml:space="preserve">after </w:t>
      </w:r>
      <w:r w:rsidR="006855A7">
        <w:t xml:space="preserve">tagging the document headings. </w:t>
      </w:r>
    </w:p>
    <w:p w14:paraId="3945968A" w14:textId="24DB7B10" w:rsidR="0064681C" w:rsidRPr="00FE569E" w:rsidRDefault="00EE0E48" w:rsidP="0064681C">
      <w:r w:rsidRPr="007C7931">
        <w:rPr>
          <w:noProof/>
        </w:rPr>
        <w:drawing>
          <wp:inline distT="0" distB="0" distL="0" distR="0" wp14:anchorId="79AD752D" wp14:editId="130CDACC">
            <wp:extent cx="807886" cy="327445"/>
            <wp:effectExtent l="19050" t="19050" r="11430" b="15875"/>
            <wp:docPr id="531" name="Picture 53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B31C2E" w14:paraId="3947D7E7"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6F348BE1" w14:textId="77777777" w:rsidR="00B31C2E" w:rsidRDefault="00B31C2E"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4DE730CC" w14:textId="7343D592" w:rsidR="00B31C2E" w:rsidRDefault="00B31C2E" w:rsidP="0021751A">
            <w:pPr>
              <w:pStyle w:val="Level"/>
              <w:ind w:left="15"/>
            </w:pPr>
            <w:r>
              <w:t>WCAG Conformance Level</w:t>
            </w:r>
          </w:p>
        </w:tc>
      </w:tr>
      <w:tr w:rsidR="00B31C2E" w14:paraId="139A7466"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143291F0" w14:textId="254C19BA" w:rsidR="00B31C2E" w:rsidRDefault="007D1726" w:rsidP="0021751A">
            <w:pPr>
              <w:pStyle w:val="Strong1"/>
            </w:pPr>
            <w:r>
              <w:t xml:space="preserve">2.4.5 </w:t>
            </w:r>
            <w:r w:rsidR="001F5328">
              <w:t>Multiple Ways</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73154F91" w14:textId="35602440" w:rsidR="00B31C2E" w:rsidRDefault="001F5328" w:rsidP="0021751A">
            <w:pPr>
              <w:pStyle w:val="Strong1"/>
            </w:pPr>
            <w:r>
              <w:t>Level AA</w:t>
            </w:r>
          </w:p>
        </w:tc>
      </w:tr>
    </w:tbl>
    <w:p w14:paraId="2770374F" w14:textId="77777777" w:rsidR="0014425D" w:rsidRPr="0014425D" w:rsidRDefault="00B31C2E" w:rsidP="0014425D">
      <w:pPr>
        <w:pStyle w:val="Heading4"/>
      </w:pPr>
      <w:r w:rsidRPr="005E549F">
        <w:t>How to implement</w:t>
      </w:r>
      <w:r>
        <w:t>?</w:t>
      </w:r>
    </w:p>
    <w:p w14:paraId="6AFD3337" w14:textId="490DA8BE" w:rsidR="00647CE8" w:rsidRDefault="003C6F89" w:rsidP="00B56841">
      <w:r>
        <w:t xml:space="preserve">This section lists the techniques </w:t>
      </w:r>
      <w:r w:rsidR="008E46A5">
        <w:t xml:space="preserve">for defining </w:t>
      </w:r>
      <w:r w:rsidR="008665C7">
        <w:t>bookmarks in</w:t>
      </w:r>
      <w:r w:rsidR="008E46A5">
        <w:t xml:space="preserve"> a PDF document:</w:t>
      </w:r>
    </w:p>
    <w:p w14:paraId="74DE0555" w14:textId="6FA4ADC8" w:rsidR="00647CE8" w:rsidRDefault="00275D4C" w:rsidP="00276102">
      <w:pPr>
        <w:pStyle w:val="ListParagraph"/>
        <w:numPr>
          <w:ilvl w:val="0"/>
          <w:numId w:val="47"/>
        </w:numPr>
      </w:pPr>
      <w:r>
        <w:t xml:space="preserve">Define headings for all sections and sub-sections </w:t>
      </w:r>
      <w:r w:rsidR="001A7B1B">
        <w:t>in a document.</w:t>
      </w:r>
    </w:p>
    <w:p w14:paraId="2987B7B4" w14:textId="2B5912EE" w:rsidR="00647CE8" w:rsidRDefault="006416F0" w:rsidP="00276102">
      <w:pPr>
        <w:pStyle w:val="ListParagraph"/>
        <w:numPr>
          <w:ilvl w:val="0"/>
          <w:numId w:val="47"/>
        </w:numPr>
      </w:pPr>
      <w:r>
        <w:t xml:space="preserve">Add bookmarks </w:t>
      </w:r>
      <w:r w:rsidR="007951A5">
        <w:t>from the Navigation pane &gt; Options &gt; New bookmarks from structu</w:t>
      </w:r>
      <w:r w:rsidR="001D094E">
        <w:t>re &gt; Document headings.</w:t>
      </w:r>
    </w:p>
    <w:p w14:paraId="63CC6838" w14:textId="0C62F2BF" w:rsidR="001D094E" w:rsidRDefault="00F2098F" w:rsidP="00276102">
      <w:pPr>
        <w:pStyle w:val="ListParagraph"/>
        <w:numPr>
          <w:ilvl w:val="0"/>
          <w:numId w:val="47"/>
        </w:numPr>
      </w:pPr>
      <w:r>
        <w:t>Nest bookmarks based on document’s content structure.</w:t>
      </w:r>
    </w:p>
    <w:p w14:paraId="3BD33D7E" w14:textId="77777777" w:rsidR="00F2098F" w:rsidRDefault="00F2098F" w:rsidP="003C6F89"/>
    <w:p w14:paraId="18490FA1" w14:textId="56397BF7" w:rsidR="001D010F" w:rsidRPr="001D010F" w:rsidRDefault="00F2098F" w:rsidP="001D010F">
      <w:r w:rsidRPr="001D33A9">
        <w:rPr>
          <w:b/>
        </w:rPr>
        <w:t>Note:</w:t>
      </w:r>
      <w:r>
        <w:t xml:space="preserve"> </w:t>
      </w:r>
      <w:r w:rsidR="004817C8">
        <w:t xml:space="preserve">By </w:t>
      </w:r>
      <w:r w:rsidR="008665C7">
        <w:t>default,</w:t>
      </w:r>
      <w:r w:rsidR="004817C8">
        <w:t xml:space="preserve"> new bookmarks are added </w:t>
      </w:r>
      <w:r w:rsidR="00996968">
        <w:t xml:space="preserve">at a single level and must be nested </w:t>
      </w:r>
      <w:r w:rsidR="00F4633A">
        <w:t>based on the section and sub-section headings</w:t>
      </w:r>
      <w:r w:rsidR="001D33A9">
        <w:t xml:space="preserve"> available in the document</w:t>
      </w:r>
      <w:r w:rsidR="00F4633A">
        <w:t xml:space="preserve">. </w:t>
      </w:r>
    </w:p>
    <w:p w14:paraId="2480E337" w14:textId="77777777" w:rsidR="00D16038" w:rsidRDefault="00D16038" w:rsidP="003C6F89"/>
    <w:p w14:paraId="029FD20E" w14:textId="77777777" w:rsidR="007A27E4" w:rsidRDefault="007A27E4" w:rsidP="007A27E4">
      <w:pPr>
        <w:pStyle w:val="Heading4"/>
      </w:pPr>
      <w:r>
        <w:t>Practices to Apply &amp; Avoid</w:t>
      </w:r>
    </w:p>
    <w:p w14:paraId="793660B4" w14:textId="735A4747" w:rsidR="00C8257B" w:rsidRDefault="00C8257B" w:rsidP="00C8257B">
      <w:pPr>
        <w:pStyle w:val="Dont"/>
      </w:pPr>
      <w:r>
        <w:t xml:space="preserve">Avoid </w:t>
      </w:r>
      <w:r w:rsidR="00B0248C">
        <w:t>skipping heading levels</w:t>
      </w:r>
      <w:r w:rsidR="00A118C0">
        <w:t xml:space="preserve"> while defining </w:t>
      </w:r>
      <w:proofErr w:type="gramStart"/>
      <w:r w:rsidR="00B0248C">
        <w:t>bookmarks</w:t>
      </w:r>
      <w:proofErr w:type="gramEnd"/>
      <w:r w:rsidR="00B0248C">
        <w:t xml:space="preserve"> </w:t>
      </w:r>
    </w:p>
    <w:p w14:paraId="2C3641CE" w14:textId="244B12E0" w:rsidR="00D83DDD" w:rsidRDefault="00D83DDD" w:rsidP="00D83DDD">
      <w:r>
        <w:t>For example</w:t>
      </w:r>
      <w:r w:rsidR="000D549B">
        <w:t>,</w:t>
      </w:r>
      <w:r>
        <w:t xml:space="preserve"> in the </w:t>
      </w:r>
      <w:r w:rsidR="000D549B">
        <w:t>2019-ar.pdf</w:t>
      </w:r>
      <w:r w:rsidR="00202624">
        <w:t xml:space="preserve">, Bookmarks for </w:t>
      </w:r>
      <w:r w:rsidR="0071220F">
        <w:t>Heading L</w:t>
      </w:r>
      <w:r w:rsidR="00411951">
        <w:t>e</w:t>
      </w:r>
      <w:r w:rsidR="0071220F">
        <w:t xml:space="preserve">vels &lt;H3&gt;, &lt;H4&gt; </w:t>
      </w:r>
      <w:r w:rsidR="00411951">
        <w:t>and &lt;H5&gt;</w:t>
      </w:r>
      <w:r w:rsidR="00BC0A57">
        <w:t xml:space="preserve"> are missing.</w:t>
      </w:r>
    </w:p>
    <w:p w14:paraId="7AEEFCDE" w14:textId="03494366" w:rsidR="00B0248C" w:rsidRDefault="00C370B1" w:rsidP="00C370B1">
      <w:pPr>
        <w:jc w:val="center"/>
      </w:pPr>
      <w:r>
        <w:rPr>
          <w:noProof/>
        </w:rPr>
        <w:drawing>
          <wp:inline distT="0" distB="0" distL="0" distR="0" wp14:anchorId="2CAB62D1" wp14:editId="001F0024">
            <wp:extent cx="4899171" cy="2449586"/>
            <wp:effectExtent l="19050" t="19050" r="15875" b="27305"/>
            <wp:docPr id="45" name="Picture 45" descr="Missing bookmark for heading level &lt;H3&gt;, &lt;H4&gt; and &lt;H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issing bookmark for heading level &lt;H3&gt;, &lt;H4&gt; and &lt;H5&gt;."/>
                    <pic:cNvPicPr/>
                  </pic:nvPicPr>
                  <pic:blipFill>
                    <a:blip r:embed="rId115"/>
                    <a:stretch>
                      <a:fillRect/>
                    </a:stretch>
                  </pic:blipFill>
                  <pic:spPr>
                    <a:xfrm>
                      <a:off x="0" y="0"/>
                      <a:ext cx="4921014" cy="2460508"/>
                    </a:xfrm>
                    <a:prstGeom prst="rect">
                      <a:avLst/>
                    </a:prstGeom>
                    <a:ln>
                      <a:solidFill>
                        <a:schemeClr val="tx1"/>
                      </a:solidFill>
                    </a:ln>
                  </pic:spPr>
                </pic:pic>
              </a:graphicData>
            </a:graphic>
          </wp:inline>
        </w:drawing>
      </w:r>
    </w:p>
    <w:p w14:paraId="704A853B" w14:textId="7AA5896C" w:rsidR="004D37D6" w:rsidRDefault="00B0248C" w:rsidP="004D37D6">
      <w:pPr>
        <w:pStyle w:val="Do"/>
      </w:pPr>
      <w:r>
        <w:t xml:space="preserve">Ensure to add bookmarks </w:t>
      </w:r>
      <w:r w:rsidR="00A86F91">
        <w:t xml:space="preserve">for </w:t>
      </w:r>
      <w:r>
        <w:t>all heading levels.</w:t>
      </w:r>
      <w:r w:rsidR="00145938">
        <w:t xml:space="preserve"> </w:t>
      </w:r>
      <w:r w:rsidR="00EA3A7E">
        <w:t xml:space="preserve">If this is not feasible, define bookmarks for </w:t>
      </w:r>
      <w:r w:rsidR="002F7A99">
        <w:t xml:space="preserve">heading level 3 (&lt;H3&gt;) </w:t>
      </w:r>
      <w:r w:rsidR="00396F31">
        <w:t>at the minimum.</w:t>
      </w:r>
      <w:r>
        <w:t xml:space="preserve"> </w:t>
      </w:r>
    </w:p>
    <w:p w14:paraId="17282431" w14:textId="77777777" w:rsidR="004D37D6" w:rsidRDefault="004D37D6" w:rsidP="004D37D6"/>
    <w:p w14:paraId="54DB5EB2" w14:textId="6F1FDD3C" w:rsidR="004D37D6" w:rsidRDefault="004D37D6" w:rsidP="004D37D6">
      <w:r>
        <w:t xml:space="preserve">For example, in the 2019-ar.pdf, bookmarks have been added for all heading levels. </w:t>
      </w:r>
    </w:p>
    <w:p w14:paraId="1D3B21AD" w14:textId="2844B71A" w:rsidR="004D37D6" w:rsidRDefault="00FF305D" w:rsidP="008178C7">
      <w:pPr>
        <w:jc w:val="center"/>
      </w:pPr>
      <w:r>
        <w:rPr>
          <w:noProof/>
        </w:rPr>
        <w:drawing>
          <wp:inline distT="0" distB="0" distL="0" distR="0" wp14:anchorId="6F312D8B" wp14:editId="4C2BB42A">
            <wp:extent cx="5943600" cy="1747520"/>
            <wp:effectExtent l="19050" t="19050" r="19050" b="24130"/>
            <wp:docPr id="47" name="Picture 47" descr="Bookmarks defined for all heading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ookmarks defined for all heading levels."/>
                    <pic:cNvPicPr/>
                  </pic:nvPicPr>
                  <pic:blipFill>
                    <a:blip r:embed="rId116"/>
                    <a:stretch>
                      <a:fillRect/>
                    </a:stretch>
                  </pic:blipFill>
                  <pic:spPr>
                    <a:xfrm>
                      <a:off x="0" y="0"/>
                      <a:ext cx="5943600" cy="1747520"/>
                    </a:xfrm>
                    <a:prstGeom prst="rect">
                      <a:avLst/>
                    </a:prstGeom>
                    <a:ln>
                      <a:solidFill>
                        <a:schemeClr val="tx1"/>
                      </a:solidFill>
                    </a:ln>
                  </pic:spPr>
                </pic:pic>
              </a:graphicData>
            </a:graphic>
          </wp:inline>
        </w:drawing>
      </w:r>
    </w:p>
    <w:p w14:paraId="4D05069C" w14:textId="77777777" w:rsidR="00EC6567" w:rsidRPr="00EC6567" w:rsidRDefault="00EC6567" w:rsidP="00EC6567"/>
    <w:p w14:paraId="35CCBFDD" w14:textId="77777777" w:rsidR="00567416" w:rsidRDefault="00567416" w:rsidP="00567416">
      <w:pPr>
        <w:pStyle w:val="Level"/>
      </w:pPr>
      <w:r>
        <w:t>User Groups Affected</w:t>
      </w:r>
    </w:p>
    <w:p w14:paraId="0AE95BE1" w14:textId="189709FE" w:rsidR="00567416" w:rsidRDefault="008B3D23" w:rsidP="00567416">
      <w:pPr>
        <w:pStyle w:val="ListParagraph"/>
        <w:numPr>
          <w:ilvl w:val="0"/>
          <w:numId w:val="6"/>
        </w:numPr>
        <w:spacing w:after="100" w:afterAutospacing="1" w:line="240" w:lineRule="auto"/>
        <w:jc w:val="both"/>
        <w:rPr>
          <w:rFonts w:eastAsia="Times New Roman" w:cstheme="minorHAnsi"/>
          <w:szCs w:val="24"/>
        </w:rPr>
      </w:pPr>
      <w:r>
        <w:rPr>
          <w:rFonts w:eastAsia="Times New Roman" w:cstheme="minorHAnsi"/>
          <w:szCs w:val="24"/>
        </w:rPr>
        <w:t xml:space="preserve">Users with visual disabilities </w:t>
      </w:r>
    </w:p>
    <w:p w14:paraId="12C6AC8F" w14:textId="72A6A4A4" w:rsidR="00567416" w:rsidRPr="009D59DF" w:rsidRDefault="00765B4F" w:rsidP="00567416">
      <w:pPr>
        <w:pStyle w:val="ListParagraph"/>
        <w:numPr>
          <w:ilvl w:val="0"/>
          <w:numId w:val="6"/>
        </w:numPr>
        <w:spacing w:after="100" w:afterAutospacing="1" w:line="240" w:lineRule="auto"/>
        <w:jc w:val="both"/>
        <w:rPr>
          <w:rFonts w:eastAsia="Times New Roman" w:cstheme="minorHAnsi"/>
          <w:szCs w:val="24"/>
        </w:rPr>
      </w:pPr>
      <w:r>
        <w:rPr>
          <w:rFonts w:eastAsia="Times New Roman" w:cstheme="minorHAnsi"/>
          <w:szCs w:val="24"/>
        </w:rPr>
        <w:t xml:space="preserve">Users with learning disabilities </w:t>
      </w:r>
    </w:p>
    <w:p w14:paraId="38FF50D5" w14:textId="77777777" w:rsidR="00567416" w:rsidRDefault="00567416" w:rsidP="004D37D6"/>
    <w:p w14:paraId="484A2519" w14:textId="77777777" w:rsidR="00167E85" w:rsidRPr="00167E85" w:rsidRDefault="007A27E4" w:rsidP="00167E85">
      <w:pPr>
        <w:pStyle w:val="Heading4"/>
      </w:pPr>
      <w:r>
        <w:t>How to test for Accessibility?</w:t>
      </w:r>
    </w:p>
    <w:p w14:paraId="100ED9A9" w14:textId="027677BE" w:rsidR="008B3D23" w:rsidRDefault="007031FC" w:rsidP="007031FC">
      <w:r>
        <w:t xml:space="preserve">To </w:t>
      </w:r>
      <w:r w:rsidR="00C345B5">
        <w:t xml:space="preserve">test </w:t>
      </w:r>
      <w:r w:rsidR="00334371">
        <w:t>a PDF document’s bookmarks, perform the following steps:</w:t>
      </w:r>
    </w:p>
    <w:p w14:paraId="2A2B5F97" w14:textId="027677BE" w:rsidR="00334371" w:rsidRDefault="00334371" w:rsidP="00276102">
      <w:pPr>
        <w:pStyle w:val="ListParagraph"/>
        <w:numPr>
          <w:ilvl w:val="0"/>
          <w:numId w:val="46"/>
        </w:numPr>
      </w:pPr>
      <w:r>
        <w:t>Open the PDF document that needs to be tested.</w:t>
      </w:r>
    </w:p>
    <w:p w14:paraId="0C1B04A0" w14:textId="4793515D" w:rsidR="000F4242" w:rsidRDefault="000F4242" w:rsidP="00276102">
      <w:pPr>
        <w:pStyle w:val="ListParagraph"/>
        <w:numPr>
          <w:ilvl w:val="0"/>
          <w:numId w:val="46"/>
        </w:numPr>
      </w:pPr>
      <w:r>
        <w:t xml:space="preserve">Open Navigations </w:t>
      </w:r>
      <w:r w:rsidR="008665C7">
        <w:t>Pane and</w:t>
      </w:r>
      <w:r w:rsidR="00340E55">
        <w:t xml:space="preserve"> click on Bookmarks.</w:t>
      </w:r>
    </w:p>
    <w:p w14:paraId="011B646A" w14:textId="7AC35A2B" w:rsidR="00340E55" w:rsidRDefault="0007227B" w:rsidP="00276102">
      <w:pPr>
        <w:pStyle w:val="ListParagraph"/>
        <w:numPr>
          <w:ilvl w:val="0"/>
          <w:numId w:val="46"/>
        </w:numPr>
      </w:pPr>
      <w:r>
        <w:t xml:space="preserve">Check if bookmarks are defined </w:t>
      </w:r>
      <w:r w:rsidR="003A1948">
        <w:t>and nested accurately based on the document’s structure.</w:t>
      </w:r>
    </w:p>
    <w:p w14:paraId="1446C4E3" w14:textId="5261D346" w:rsidR="003A1948" w:rsidRDefault="00C027BD" w:rsidP="00276102">
      <w:pPr>
        <w:pStyle w:val="ListParagraph"/>
        <w:numPr>
          <w:ilvl w:val="0"/>
          <w:numId w:val="46"/>
        </w:numPr>
      </w:pPr>
      <w:r>
        <w:t xml:space="preserve">Check if all bookmarks have a meaningful title and there is </w:t>
      </w:r>
      <w:r w:rsidR="00B93351">
        <w:t>no “untitled” bookmark present.</w:t>
      </w:r>
    </w:p>
    <w:p w14:paraId="3D22D979" w14:textId="0F6C34B1" w:rsidR="00B93351" w:rsidRDefault="00032A9F" w:rsidP="00276102">
      <w:pPr>
        <w:pStyle w:val="ListParagraph"/>
        <w:numPr>
          <w:ilvl w:val="0"/>
          <w:numId w:val="46"/>
        </w:numPr>
      </w:pPr>
      <w:r>
        <w:t xml:space="preserve">If conditions in step </w:t>
      </w:r>
      <w:r w:rsidR="00AC557F">
        <w:t xml:space="preserve">3 </w:t>
      </w:r>
      <w:r w:rsidR="009A0449">
        <w:t>and 4 fai</w:t>
      </w:r>
      <w:r w:rsidR="00D70787">
        <w:t>l than it is an accessibility violation as per WCAG success criteria 2.4.5 at Level AA.</w:t>
      </w:r>
    </w:p>
    <w:p w14:paraId="0571B9D4" w14:textId="027677BE" w:rsidR="00334371" w:rsidRDefault="00334371" w:rsidP="00EC54F2"/>
    <w:p w14:paraId="3F75C98F" w14:textId="51EAC741" w:rsidR="00B31C2E" w:rsidRDefault="00B31C2E">
      <w:pPr>
        <w:rPr>
          <w:rFonts w:eastAsia="Times New Roman"/>
          <w:iCs/>
          <w:color w:val="002060"/>
          <w:sz w:val="32"/>
        </w:rPr>
      </w:pPr>
      <w:r>
        <w:rPr>
          <w:rFonts w:eastAsia="Times New Roman"/>
          <w:iCs/>
          <w:color w:val="002060"/>
          <w:sz w:val="32"/>
        </w:rPr>
        <w:br w:type="page"/>
      </w:r>
    </w:p>
    <w:p w14:paraId="33CE0A6D" w14:textId="201A03CF" w:rsidR="008F0E9B" w:rsidRDefault="00654FC0" w:rsidP="00DF007F">
      <w:pPr>
        <w:pStyle w:val="Heading2"/>
        <w:rPr>
          <w:b/>
          <w:bCs/>
        </w:rPr>
      </w:pPr>
      <w:bookmarkStart w:id="90" w:name="_Toc57986896"/>
      <w:r w:rsidRPr="00654FC0">
        <w:rPr>
          <w:b/>
          <w:bCs/>
        </w:rPr>
        <w:t>FORMS</w:t>
      </w:r>
      <w:bookmarkEnd w:id="90"/>
    </w:p>
    <w:p w14:paraId="7151E2F7" w14:textId="77777777" w:rsidR="006117FD" w:rsidRDefault="006117FD" w:rsidP="006117FD">
      <w:r>
        <w:t xml:space="preserve">PDF forms are used to collect information from users. Each PDF document uploaded on a website that includes form fields should be made accessible to ensure users with different types of disabilities can fill out the form successfully and independently. </w:t>
      </w:r>
    </w:p>
    <w:p w14:paraId="6D7D0EA5" w14:textId="76520C73" w:rsidR="006117FD" w:rsidRDefault="006117FD" w:rsidP="006117FD">
      <w:r>
        <w:t>PDF forms should be created using appropriate form tags and each form field must have a unique label. Form instructions should be made available to users up front</w:t>
      </w:r>
      <w:r w:rsidR="00252C45">
        <w:t>,</w:t>
      </w:r>
      <w:r>
        <w:t xml:space="preserve"> and error messages should also be identified. </w:t>
      </w:r>
    </w:p>
    <w:p w14:paraId="71A7C5F3" w14:textId="77777777" w:rsidR="006117FD" w:rsidRDefault="006117FD" w:rsidP="006117FD">
      <w:r>
        <w:t xml:space="preserve">When screen reader users interact with form fields, they need to know a field’s label </w:t>
      </w:r>
      <w:proofErr w:type="gramStart"/>
      <w:r>
        <w:t>in order to</w:t>
      </w:r>
      <w:proofErr w:type="gramEnd"/>
      <w:r>
        <w:t xml:space="preserve"> fill in the details, form instructions should be available up front to help them while filling in the details and error messages should be clear to help them submit the form successfully. </w:t>
      </w:r>
    </w:p>
    <w:p w14:paraId="4C61FEC7" w14:textId="77777777" w:rsidR="006117FD" w:rsidRDefault="006117FD" w:rsidP="006117FD">
      <w:r>
        <w:t xml:space="preserve">When form fields are not made accessible, screen reader users will find it difficult to access the form fields and complete the form successfully. In addition to the above, a logical tabbing order should be defined for the form fields to help keyboard-only and screen reader users navigate between form fields easily. </w:t>
      </w:r>
    </w:p>
    <w:p w14:paraId="6677E9BD" w14:textId="35BB75CB" w:rsidR="006117FD" w:rsidRDefault="00EE0E48" w:rsidP="006117FD">
      <w:r w:rsidRPr="007C7931">
        <w:rPr>
          <w:noProof/>
        </w:rPr>
        <w:drawing>
          <wp:inline distT="0" distB="0" distL="0" distR="0" wp14:anchorId="01E29BF9" wp14:editId="73A2AFCE">
            <wp:extent cx="807886" cy="327445"/>
            <wp:effectExtent l="19050" t="19050" r="11430" b="15875"/>
            <wp:docPr id="532" name="Picture 532"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p w14:paraId="44526F8E" w14:textId="77777777" w:rsidR="006117FD" w:rsidRPr="007C7931" w:rsidRDefault="006117FD" w:rsidP="006117FD">
      <w:pPr>
        <w:pStyle w:val="Guide"/>
        <w:spacing w:after="0"/>
      </w:pPr>
      <w:r>
        <w:t>1.3.1 Info and Relationships</w:t>
      </w:r>
      <w:r w:rsidRPr="007C7931">
        <w:tab/>
      </w:r>
      <w:r w:rsidRPr="007C7931">
        <w:tab/>
      </w:r>
      <w:r w:rsidRPr="007C7931">
        <w:tab/>
      </w:r>
      <w:r w:rsidRPr="007C7931">
        <w:tab/>
      </w:r>
      <w:r>
        <w:tab/>
      </w:r>
      <w:r>
        <w:tab/>
      </w:r>
      <w:r>
        <w:tab/>
      </w:r>
      <w:r>
        <w:tab/>
      </w:r>
      <w:r w:rsidRPr="007C7931">
        <w:t>Level A</w:t>
      </w:r>
    </w:p>
    <w:p w14:paraId="298E7121" w14:textId="77777777" w:rsidR="006117FD" w:rsidRPr="0016520C" w:rsidRDefault="006117FD" w:rsidP="006117FD">
      <w:pPr>
        <w:pStyle w:val="Style2"/>
      </w:pPr>
      <w:r w:rsidRPr="0016520C">
        <w:t>Information, structure, and relationships conveyed through presentation can be programmatically determined or are available in text.</w:t>
      </w:r>
    </w:p>
    <w:p w14:paraId="5896D0F5" w14:textId="77777777" w:rsidR="006117FD" w:rsidRPr="007C7931" w:rsidRDefault="006117FD" w:rsidP="006117FD">
      <w:pPr>
        <w:pStyle w:val="Guide"/>
        <w:spacing w:after="0"/>
      </w:pPr>
      <w:r>
        <w:t>2.4.3 Focus Order</w:t>
      </w:r>
      <w:r w:rsidRPr="007C7931">
        <w:tab/>
      </w:r>
      <w:r w:rsidRPr="007C7931">
        <w:tab/>
      </w:r>
      <w:r w:rsidRPr="007C7931">
        <w:tab/>
      </w:r>
      <w:r w:rsidRPr="007C7931">
        <w:tab/>
      </w:r>
      <w:r>
        <w:tab/>
      </w:r>
      <w:r>
        <w:tab/>
      </w:r>
      <w:r>
        <w:tab/>
      </w:r>
      <w:r>
        <w:tab/>
      </w:r>
      <w:r>
        <w:tab/>
      </w:r>
      <w:r w:rsidRPr="007C7931">
        <w:t>Level A</w:t>
      </w:r>
    </w:p>
    <w:p w14:paraId="2CDB3C45" w14:textId="77777777" w:rsidR="006117FD" w:rsidRPr="0016520C" w:rsidRDefault="006117FD" w:rsidP="006117FD">
      <w:pPr>
        <w:pStyle w:val="Style2"/>
      </w:pPr>
      <w:r>
        <w:t>If a webpage can be navigated sequentially and the navigation sequences affect meaning or operation, focusable components receive focus in an order that preserves meaning and operability.</w:t>
      </w:r>
    </w:p>
    <w:p w14:paraId="71A3E0CE" w14:textId="77777777" w:rsidR="006117FD" w:rsidRPr="007C7931" w:rsidRDefault="006117FD" w:rsidP="006117FD">
      <w:pPr>
        <w:pStyle w:val="Guide"/>
        <w:spacing w:after="0"/>
      </w:pPr>
      <w:r>
        <w:t>2.5.3 Label in Name</w:t>
      </w:r>
      <w:r w:rsidRPr="007C7931">
        <w:tab/>
      </w:r>
      <w:r w:rsidRPr="007C7931">
        <w:tab/>
      </w:r>
      <w:r w:rsidRPr="007C7931">
        <w:tab/>
      </w:r>
      <w:r w:rsidRPr="007C7931">
        <w:tab/>
      </w:r>
      <w:r>
        <w:tab/>
      </w:r>
      <w:r>
        <w:tab/>
      </w:r>
      <w:r>
        <w:tab/>
      </w:r>
      <w:r>
        <w:tab/>
      </w:r>
      <w:r>
        <w:tab/>
      </w:r>
      <w:r w:rsidRPr="007C7931">
        <w:t>Level A</w:t>
      </w:r>
    </w:p>
    <w:p w14:paraId="36F43274" w14:textId="77777777" w:rsidR="006117FD" w:rsidRPr="0016520C" w:rsidRDefault="006117FD" w:rsidP="006117FD">
      <w:pPr>
        <w:pStyle w:val="Style2"/>
      </w:pPr>
      <w:r>
        <w:t xml:space="preserve">For user interface components with labels that include text or images of text, the name contains the text that is presented visually. </w:t>
      </w:r>
    </w:p>
    <w:p w14:paraId="51404A1B" w14:textId="77777777" w:rsidR="006117FD" w:rsidRPr="007C7931" w:rsidRDefault="006117FD" w:rsidP="006117FD">
      <w:pPr>
        <w:pStyle w:val="Guide"/>
        <w:spacing w:after="0"/>
      </w:pPr>
      <w:r>
        <w:t>3.3.1 Error Identification</w:t>
      </w:r>
      <w:r w:rsidRPr="007C7931">
        <w:tab/>
      </w:r>
      <w:r w:rsidRPr="007C7931">
        <w:tab/>
      </w:r>
      <w:r w:rsidRPr="007C7931">
        <w:tab/>
      </w:r>
      <w:r w:rsidRPr="007C7931">
        <w:tab/>
      </w:r>
      <w:r>
        <w:tab/>
      </w:r>
      <w:r>
        <w:tab/>
      </w:r>
      <w:r>
        <w:tab/>
      </w:r>
      <w:r>
        <w:tab/>
      </w:r>
      <w:r w:rsidRPr="007C7931">
        <w:t>Level A</w:t>
      </w:r>
    </w:p>
    <w:p w14:paraId="2A67CFF7" w14:textId="77777777" w:rsidR="006117FD" w:rsidRPr="0016520C" w:rsidRDefault="006117FD" w:rsidP="006117FD">
      <w:pPr>
        <w:pStyle w:val="Style2"/>
      </w:pPr>
      <w:r>
        <w:t xml:space="preserve">In an input is automatically detected, the item that is in the error is identified and the error is describe to the user in text. </w:t>
      </w:r>
    </w:p>
    <w:p w14:paraId="6BA20E9E" w14:textId="77777777" w:rsidR="006117FD" w:rsidRPr="007C7931" w:rsidRDefault="006117FD" w:rsidP="006117FD">
      <w:pPr>
        <w:pStyle w:val="Guide"/>
        <w:spacing w:after="0"/>
      </w:pPr>
      <w:r>
        <w:t>3.3.2 Labels or instruction</w:t>
      </w:r>
      <w:r w:rsidRPr="007C7931">
        <w:tab/>
      </w:r>
      <w:r w:rsidRPr="007C7931">
        <w:tab/>
      </w:r>
      <w:r w:rsidRPr="007C7931">
        <w:tab/>
      </w:r>
      <w:r w:rsidRPr="007C7931">
        <w:tab/>
      </w:r>
      <w:r>
        <w:tab/>
      </w:r>
      <w:r>
        <w:tab/>
      </w:r>
      <w:r>
        <w:tab/>
      </w:r>
      <w:r>
        <w:tab/>
      </w:r>
      <w:r w:rsidRPr="007C7931">
        <w:t>Level A</w:t>
      </w:r>
    </w:p>
    <w:p w14:paraId="4317C613" w14:textId="5B722559" w:rsidR="007950FF" w:rsidRDefault="006117FD" w:rsidP="006117FD">
      <w:pPr>
        <w:pStyle w:val="Style2"/>
      </w:pPr>
      <w:r>
        <w:t>Labels or instructions are provided when content requires user input.</w:t>
      </w:r>
    </w:p>
    <w:p w14:paraId="081C1351" w14:textId="77777777" w:rsidR="007950FF" w:rsidRDefault="007950FF" w:rsidP="007950FF">
      <w:pPr>
        <w:pStyle w:val="Guide"/>
        <w:spacing w:after="0"/>
      </w:pPr>
      <w:r>
        <w:t>4.1.2 Name, Role, Value</w:t>
      </w:r>
      <w:r>
        <w:tab/>
      </w:r>
      <w:r>
        <w:tab/>
      </w:r>
      <w:r>
        <w:tab/>
      </w:r>
      <w:r>
        <w:tab/>
      </w:r>
      <w:r>
        <w:tab/>
      </w:r>
      <w:r>
        <w:tab/>
      </w:r>
      <w:r>
        <w:tab/>
      </w:r>
      <w:r>
        <w:tab/>
        <w:t>Level A</w:t>
      </w:r>
    </w:p>
    <w:p w14:paraId="381DCB04" w14:textId="77777777" w:rsidR="007950FF" w:rsidRDefault="007950FF" w:rsidP="007950FF">
      <w:pPr>
        <w:pStyle w:val="Style2"/>
        <w:rPr>
          <w:lang w:val="en-US"/>
        </w:rPr>
      </w:pPr>
      <w:r>
        <w:rPr>
          <w:lang w:val="en-US"/>
        </w:rPr>
        <w:t xml:space="preserve">For all user interface components (including but not limited </w:t>
      </w:r>
      <w:proofErr w:type="gramStart"/>
      <w:r>
        <w:rPr>
          <w:lang w:val="en-US"/>
        </w:rPr>
        <w:t>to:</w:t>
      </w:r>
      <w:proofErr w:type="gramEnd"/>
      <w:r>
        <w:rPr>
          <w:lang w:val="en-US"/>
        </w:rPr>
        <w:t xml:space="preserve"> form elements, links and components generated by script), the name and role can be programmatically determined; states, properties, and values that can be set by the user can be programmatically set; and notification of changes to these items is available to user agents, including assistive technologies. </w:t>
      </w:r>
    </w:p>
    <w:p w14:paraId="0216985A" w14:textId="77777777" w:rsidR="006117FD" w:rsidRPr="007C7931" w:rsidRDefault="006117FD" w:rsidP="006117FD">
      <w:pPr>
        <w:pStyle w:val="Guide"/>
        <w:spacing w:after="0"/>
      </w:pPr>
      <w:r>
        <w:t>2.4.6 Headings and Labels</w:t>
      </w:r>
      <w:r>
        <w:tab/>
      </w:r>
      <w:r w:rsidRPr="007C7931">
        <w:tab/>
      </w:r>
      <w:r w:rsidRPr="007C7931">
        <w:tab/>
      </w:r>
      <w:r w:rsidRPr="007C7931">
        <w:tab/>
      </w:r>
      <w:r>
        <w:tab/>
      </w:r>
      <w:r>
        <w:tab/>
      </w:r>
      <w:r>
        <w:tab/>
      </w:r>
      <w:r>
        <w:tab/>
      </w:r>
      <w:r w:rsidRPr="007C7931">
        <w:t>Level A</w:t>
      </w:r>
      <w:r>
        <w:t>A</w:t>
      </w:r>
    </w:p>
    <w:p w14:paraId="37DF792E" w14:textId="77777777" w:rsidR="006117FD" w:rsidRPr="0016520C" w:rsidRDefault="006117FD" w:rsidP="006117FD">
      <w:pPr>
        <w:pStyle w:val="Style2"/>
      </w:pPr>
      <w:r>
        <w:t>Headings and labels describe topic or purpose.</w:t>
      </w:r>
    </w:p>
    <w:p w14:paraId="1338B44E" w14:textId="77777777" w:rsidR="006117FD" w:rsidRPr="007C7931" w:rsidRDefault="006117FD" w:rsidP="006117FD">
      <w:pPr>
        <w:pStyle w:val="Guide"/>
        <w:spacing w:after="0"/>
      </w:pPr>
      <w:r>
        <w:t>3.3.3 Error Suggestion</w:t>
      </w:r>
      <w:r w:rsidRPr="007C7931">
        <w:tab/>
      </w:r>
      <w:r w:rsidRPr="007C7931">
        <w:tab/>
      </w:r>
      <w:r w:rsidRPr="007C7931">
        <w:tab/>
      </w:r>
      <w:r w:rsidRPr="007C7931">
        <w:tab/>
      </w:r>
      <w:r>
        <w:tab/>
      </w:r>
      <w:r>
        <w:tab/>
      </w:r>
      <w:r>
        <w:tab/>
      </w:r>
      <w:r>
        <w:tab/>
      </w:r>
      <w:r w:rsidRPr="007C7931">
        <w:t>Level A</w:t>
      </w:r>
      <w:r>
        <w:t>A</w:t>
      </w:r>
    </w:p>
    <w:p w14:paraId="0169CF9C" w14:textId="34CD36E8" w:rsidR="006117FD" w:rsidRPr="0016520C" w:rsidRDefault="006117FD" w:rsidP="006117FD">
      <w:pPr>
        <w:pStyle w:val="Style2"/>
      </w:pPr>
      <w:r>
        <w:t xml:space="preserve">If an input error is automatically detected and suggestions are known, then the suggestions are provided to the user, unless it would </w:t>
      </w:r>
      <w:r w:rsidR="00484FE0">
        <w:t>jeopardize,</w:t>
      </w:r>
      <w:r>
        <w:t xml:space="preserve"> </w:t>
      </w:r>
      <w:r w:rsidR="00484FE0">
        <w:t>t</w:t>
      </w:r>
      <w:r>
        <w:t>he security or the purpose of the content.</w:t>
      </w:r>
    </w:p>
    <w:p w14:paraId="534E3AC9" w14:textId="77777777" w:rsidR="006117FD" w:rsidRPr="007C7931" w:rsidRDefault="006117FD" w:rsidP="006117FD">
      <w:pPr>
        <w:pStyle w:val="Guide"/>
        <w:spacing w:after="0"/>
      </w:pPr>
      <w:r>
        <w:t>3.3.4 Error Prevention</w:t>
      </w:r>
      <w:r w:rsidRPr="007C7931">
        <w:tab/>
      </w:r>
      <w:r w:rsidRPr="007C7931">
        <w:tab/>
      </w:r>
      <w:r w:rsidRPr="007C7931">
        <w:tab/>
      </w:r>
      <w:r w:rsidRPr="007C7931">
        <w:tab/>
      </w:r>
      <w:r>
        <w:tab/>
      </w:r>
      <w:r>
        <w:tab/>
      </w:r>
      <w:r>
        <w:tab/>
      </w:r>
      <w:r>
        <w:tab/>
      </w:r>
      <w:r w:rsidRPr="007C7931">
        <w:t>Level A</w:t>
      </w:r>
      <w:r>
        <w:t>A</w:t>
      </w:r>
    </w:p>
    <w:p w14:paraId="7B3203D0" w14:textId="77777777" w:rsidR="006117FD" w:rsidRDefault="006117FD" w:rsidP="006117FD">
      <w:pPr>
        <w:pStyle w:val="Style2"/>
      </w:pPr>
      <w:r>
        <w:t>For web pages that cause legal commitments or financial transactions for the user to occur, that modify or delete user-controllable data in data storage systems, or that submit user test responses, at least one of the following is true:</w:t>
      </w:r>
    </w:p>
    <w:p w14:paraId="48C94337" w14:textId="77777777" w:rsidR="006117FD" w:rsidRDefault="006117FD" w:rsidP="00276102">
      <w:pPr>
        <w:pStyle w:val="Style2"/>
        <w:numPr>
          <w:ilvl w:val="0"/>
          <w:numId w:val="88"/>
        </w:numPr>
      </w:pPr>
      <w:r>
        <w:t>Reversible: Submissions are reversible.</w:t>
      </w:r>
    </w:p>
    <w:p w14:paraId="6C246A2C" w14:textId="77777777" w:rsidR="006117FD" w:rsidRDefault="006117FD" w:rsidP="00276102">
      <w:pPr>
        <w:pStyle w:val="Style2"/>
        <w:numPr>
          <w:ilvl w:val="0"/>
          <w:numId w:val="88"/>
        </w:numPr>
      </w:pPr>
      <w:r>
        <w:t>Checked: Data entered by the user is checked for input errors and the user is provided an opportunity to correct them.</w:t>
      </w:r>
    </w:p>
    <w:p w14:paraId="4C0A07FB" w14:textId="77777777" w:rsidR="006117FD" w:rsidRPr="0016520C" w:rsidRDefault="006117FD" w:rsidP="00276102">
      <w:pPr>
        <w:pStyle w:val="Style2"/>
        <w:numPr>
          <w:ilvl w:val="0"/>
          <w:numId w:val="88"/>
        </w:numPr>
      </w:pPr>
      <w:r>
        <w:t xml:space="preserve">Confirmed: A mechanism is available for reviewing, confirming and correcting information before finalizing the submission.  </w:t>
      </w:r>
    </w:p>
    <w:p w14:paraId="767C8488" w14:textId="77777777" w:rsidR="00C43C2F" w:rsidRDefault="00C43C2F" w:rsidP="006A66DA">
      <w:pPr>
        <w:pStyle w:val="paragraph"/>
        <w:tabs>
          <w:tab w:val="left" w:pos="1080"/>
        </w:tabs>
        <w:spacing w:before="0" w:beforeAutospacing="0" w:after="0" w:afterAutospacing="0"/>
        <w:ind w:left="1080"/>
        <w:jc w:val="both"/>
        <w:textAlignment w:val="baseline"/>
        <w:rPr>
          <w:rFonts w:ascii="Calibri" w:hAnsi="Calibri" w:cs="Calibri"/>
          <w:sz w:val="22"/>
          <w:szCs w:val="22"/>
        </w:rPr>
      </w:pPr>
    </w:p>
    <w:p w14:paraId="34C075FE" w14:textId="0E88CEA2" w:rsidR="003A65A1" w:rsidRDefault="003A65A1" w:rsidP="003A65A1">
      <w:r>
        <w:t xml:space="preserve">Acrobat Professional DC is </w:t>
      </w:r>
      <w:r w:rsidR="00EB5D29">
        <w:t>one of the</w:t>
      </w:r>
      <w:r>
        <w:t xml:space="preserve"> recommended </w:t>
      </w:r>
      <w:proofErr w:type="gramStart"/>
      <w:r>
        <w:t>application</w:t>
      </w:r>
      <w:proofErr w:type="gramEnd"/>
      <w:r>
        <w:t xml:space="preserve"> </w:t>
      </w:r>
      <w:r w:rsidR="008665C7">
        <w:t xml:space="preserve">that </w:t>
      </w:r>
      <w:r w:rsidR="00EB5D29">
        <w:t xml:space="preserve">may </w:t>
      </w:r>
      <w:r>
        <w:t xml:space="preserve">be used for fixing existing PDF forms or authoring new forms. Using Acrobat Professional, different type of form fields can be added or edited, such as input fields, checkboxes, radio buttons, buttons etc. </w:t>
      </w:r>
    </w:p>
    <w:p w14:paraId="567B6DE2" w14:textId="341DC957" w:rsidR="003A65A1" w:rsidRDefault="003A65A1" w:rsidP="003A65A1">
      <w:pPr>
        <w:rPr>
          <w:szCs w:val="24"/>
        </w:rPr>
      </w:pPr>
      <w:r>
        <w:rPr>
          <w:szCs w:val="24"/>
        </w:rPr>
        <w:t>To create accessible PDF forms using Adobe Acrobat Professional DC</w:t>
      </w:r>
      <w:r w:rsidR="00F748F8">
        <w:rPr>
          <w:szCs w:val="24"/>
        </w:rPr>
        <w:t xml:space="preserve"> </w:t>
      </w:r>
      <w:r>
        <w:rPr>
          <w:szCs w:val="24"/>
        </w:rPr>
        <w:t xml:space="preserve">perform the </w:t>
      </w:r>
      <w:r w:rsidRPr="006B56AF">
        <w:rPr>
          <w:szCs w:val="24"/>
        </w:rPr>
        <w:t>following</w:t>
      </w:r>
      <w:r>
        <w:rPr>
          <w:szCs w:val="24"/>
        </w:rPr>
        <w:t xml:space="preserve"> steps</w:t>
      </w:r>
      <w:r w:rsidRPr="006B56AF">
        <w:rPr>
          <w:szCs w:val="24"/>
        </w:rPr>
        <w:t>:</w:t>
      </w:r>
    </w:p>
    <w:p w14:paraId="5833646C" w14:textId="77777777" w:rsidR="003A65A1" w:rsidRDefault="003A65A1" w:rsidP="00276102">
      <w:pPr>
        <w:pStyle w:val="Bulletlist"/>
        <w:numPr>
          <w:ilvl w:val="0"/>
          <w:numId w:val="89"/>
        </w:numPr>
      </w:pPr>
      <w:r>
        <w:t xml:space="preserve">On the </w:t>
      </w:r>
      <w:r w:rsidRPr="009F77B2">
        <w:rPr>
          <w:b/>
        </w:rPr>
        <w:t>“Tools”</w:t>
      </w:r>
      <w:r>
        <w:t xml:space="preserve"> tab, s</w:t>
      </w:r>
      <w:r w:rsidRPr="0046202B">
        <w:t xml:space="preserve">elect the </w:t>
      </w:r>
      <w:r w:rsidRPr="009F77B2">
        <w:rPr>
          <w:b/>
        </w:rPr>
        <w:t>“Prepare Form”</w:t>
      </w:r>
      <w:r>
        <w:t xml:space="preserve"> option.</w:t>
      </w:r>
    </w:p>
    <w:p w14:paraId="3494595A" w14:textId="4FED800A" w:rsidR="00C43C2F" w:rsidRDefault="00C43C2F" w:rsidP="003A65A1">
      <w:pPr>
        <w:pStyle w:val="paragraph"/>
        <w:tabs>
          <w:tab w:val="left" w:pos="1080"/>
        </w:tabs>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w:t>
      </w:r>
    </w:p>
    <w:p w14:paraId="5CC34CB8" w14:textId="6C29AE59" w:rsidR="00042706" w:rsidRDefault="00042706" w:rsidP="006A66DA">
      <w:pPr>
        <w:pStyle w:val="paragraph"/>
        <w:tabs>
          <w:tab w:val="left" w:pos="1080"/>
        </w:tabs>
        <w:spacing w:before="0" w:beforeAutospacing="0" w:after="0" w:afterAutospacing="0"/>
        <w:ind w:left="720"/>
        <w:jc w:val="center"/>
        <w:textAlignment w:val="baseline"/>
        <w:rPr>
          <w:rFonts w:ascii="Segoe UI" w:hAnsi="Segoe UI" w:cs="Segoe UI"/>
          <w:sz w:val="18"/>
          <w:szCs w:val="18"/>
        </w:rPr>
      </w:pPr>
      <w:r>
        <w:rPr>
          <w:noProof/>
        </w:rPr>
        <w:drawing>
          <wp:inline distT="0" distB="0" distL="0" distR="0" wp14:anchorId="1612863E" wp14:editId="6B72AA94">
            <wp:extent cx="4261104" cy="1906571"/>
            <wp:effectExtent l="19050" t="19050" r="25400" b="17780"/>
            <wp:docPr id="485" name="Picture 485" descr="&quot;Prepare Form&quot; highlighted in the &quot;Tools&quo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quot;Prepare Form&quot; highlighted in the &quot;Tools&quot; tab."/>
                    <pic:cNvPicPr/>
                  </pic:nvPicPr>
                  <pic:blipFill>
                    <a:blip r:embed="rId117"/>
                    <a:stretch>
                      <a:fillRect/>
                    </a:stretch>
                  </pic:blipFill>
                  <pic:spPr>
                    <a:xfrm>
                      <a:off x="0" y="0"/>
                      <a:ext cx="4263882" cy="1907814"/>
                    </a:xfrm>
                    <a:prstGeom prst="rect">
                      <a:avLst/>
                    </a:prstGeom>
                    <a:ln>
                      <a:solidFill>
                        <a:schemeClr val="tx1"/>
                      </a:solidFill>
                    </a:ln>
                  </pic:spPr>
                </pic:pic>
              </a:graphicData>
            </a:graphic>
          </wp:inline>
        </w:drawing>
      </w:r>
    </w:p>
    <w:p w14:paraId="3A34A6E4" w14:textId="77777777" w:rsidR="00C43C2F" w:rsidRDefault="00C43C2F" w:rsidP="006A66DA">
      <w:pPr>
        <w:pStyle w:val="paragraph"/>
        <w:tabs>
          <w:tab w:val="left" w:pos="1080"/>
        </w:tabs>
        <w:spacing w:before="0" w:beforeAutospacing="0" w:after="0" w:afterAutospacing="0"/>
        <w:ind w:left="720"/>
        <w:jc w:val="center"/>
        <w:textAlignment w:val="baseline"/>
        <w:rPr>
          <w:rFonts w:ascii="Segoe UI" w:hAnsi="Segoe UI" w:cs="Segoe UI"/>
          <w:sz w:val="18"/>
          <w:szCs w:val="18"/>
        </w:rPr>
      </w:pPr>
      <w:r>
        <w:rPr>
          <w:rStyle w:val="eop"/>
          <w:rFonts w:ascii="Calibri" w:hAnsi="Calibri" w:cs="Calibri"/>
          <w:sz w:val="22"/>
          <w:szCs w:val="22"/>
        </w:rPr>
        <w:t> </w:t>
      </w:r>
    </w:p>
    <w:p w14:paraId="10F34076" w14:textId="77777777" w:rsidR="00C43C2F" w:rsidRDefault="00C43C2F" w:rsidP="00276102">
      <w:pPr>
        <w:pStyle w:val="paragraph"/>
        <w:numPr>
          <w:ilvl w:val="0"/>
          <w:numId w:val="68"/>
        </w:numPr>
        <w:tabs>
          <w:tab w:val="left" w:pos="1080"/>
        </w:tabs>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i/>
          <w:iCs/>
          <w:color w:val="231001"/>
          <w:sz w:val="22"/>
          <w:szCs w:val="22"/>
          <w:shd w:val="clear" w:color="auto" w:fill="FFFFFF"/>
        </w:rPr>
        <w:t>Select </w:t>
      </w:r>
      <w:r>
        <w:rPr>
          <w:rStyle w:val="normaltextrun"/>
          <w:rFonts w:ascii="Calibri" w:hAnsi="Calibri" w:cs="Calibri"/>
          <w:color w:val="231001"/>
          <w:sz w:val="22"/>
          <w:szCs w:val="22"/>
          <w:shd w:val="clear" w:color="auto" w:fill="FFFFFF"/>
        </w:rPr>
        <w:t>the </w:t>
      </w:r>
      <w:r>
        <w:rPr>
          <w:rStyle w:val="normaltextrun"/>
          <w:rFonts w:ascii="Calibri" w:hAnsi="Calibri" w:cs="Calibri"/>
          <w:b/>
          <w:bCs/>
          <w:color w:val="231001"/>
          <w:sz w:val="22"/>
          <w:szCs w:val="22"/>
          <w:shd w:val="clear" w:color="auto" w:fill="FFFFFF"/>
        </w:rPr>
        <w:t>“Start”</w:t>
      </w:r>
      <w:r>
        <w:rPr>
          <w:rStyle w:val="normaltextrun"/>
          <w:rFonts w:ascii="Calibri" w:hAnsi="Calibri" w:cs="Calibri"/>
          <w:color w:val="231001"/>
          <w:sz w:val="22"/>
          <w:szCs w:val="22"/>
          <w:shd w:val="clear" w:color="auto" w:fill="FFFFFF"/>
        </w:rPr>
        <w:t> button to start tagging the form</w:t>
      </w:r>
      <w:r>
        <w:rPr>
          <w:rStyle w:val="normaltextrun"/>
          <w:rFonts w:ascii="Helvetica" w:hAnsi="Helvetica" w:cs="Calibri"/>
          <w:color w:val="231001"/>
          <w:sz w:val="22"/>
          <w:szCs w:val="22"/>
          <w:shd w:val="clear" w:color="auto" w:fill="FFFFFF"/>
        </w:rPr>
        <w:t>. </w:t>
      </w:r>
      <w:r>
        <w:rPr>
          <w:rStyle w:val="eop"/>
          <w:rFonts w:ascii="Helvetica" w:hAnsi="Helvetica" w:cs="Calibri"/>
          <w:color w:val="231001"/>
          <w:sz w:val="22"/>
          <w:szCs w:val="22"/>
        </w:rPr>
        <w:t> </w:t>
      </w:r>
    </w:p>
    <w:p w14:paraId="5EFCBB38" w14:textId="75B60C7D" w:rsidR="00C43C2F" w:rsidRDefault="00C43C2F" w:rsidP="006A66DA">
      <w:pPr>
        <w:pStyle w:val="paragraph"/>
        <w:tabs>
          <w:tab w:val="left" w:pos="1080"/>
        </w:tabs>
        <w:spacing w:before="0" w:beforeAutospacing="0" w:after="0" w:afterAutospacing="0"/>
        <w:ind w:left="720"/>
        <w:jc w:val="center"/>
        <w:textAlignment w:val="baseline"/>
        <w:rPr>
          <w:rStyle w:val="eop"/>
          <w:rFonts w:ascii="Calibri" w:hAnsi="Calibri" w:cs="Calibri"/>
          <w:sz w:val="22"/>
          <w:szCs w:val="22"/>
        </w:rPr>
      </w:pPr>
      <w:r>
        <w:rPr>
          <w:rStyle w:val="eop"/>
          <w:rFonts w:ascii="Calibri" w:hAnsi="Calibri" w:cs="Calibri"/>
          <w:sz w:val="22"/>
          <w:szCs w:val="22"/>
        </w:rPr>
        <w:t> </w:t>
      </w:r>
    </w:p>
    <w:p w14:paraId="71C29081" w14:textId="6EA3B6E0" w:rsidR="006F2321" w:rsidRDefault="006F2321" w:rsidP="00C43C2F">
      <w:pPr>
        <w:pStyle w:val="paragraph"/>
        <w:spacing w:before="0" w:beforeAutospacing="0" w:after="0" w:afterAutospacing="0"/>
        <w:ind w:left="720"/>
        <w:jc w:val="center"/>
        <w:textAlignment w:val="baseline"/>
        <w:rPr>
          <w:rFonts w:ascii="Segoe UI" w:hAnsi="Segoe UI" w:cs="Segoe UI"/>
          <w:sz w:val="18"/>
          <w:szCs w:val="18"/>
        </w:rPr>
      </w:pPr>
      <w:r>
        <w:rPr>
          <w:noProof/>
        </w:rPr>
        <w:drawing>
          <wp:inline distT="0" distB="0" distL="0" distR="0" wp14:anchorId="19AB9F78" wp14:editId="14ED5F1F">
            <wp:extent cx="2827265" cy="3718882"/>
            <wp:effectExtent l="19050" t="19050" r="11430" b="15240"/>
            <wp:docPr id="486" name="Picture 486" descr="&quot;Start&quot; button highlighted to start tagging the form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quot;Start&quot; button highlighted to start tagging the form file. "/>
                    <pic:cNvPicPr/>
                  </pic:nvPicPr>
                  <pic:blipFill>
                    <a:blip r:embed="rId118"/>
                    <a:stretch>
                      <a:fillRect/>
                    </a:stretch>
                  </pic:blipFill>
                  <pic:spPr>
                    <a:xfrm>
                      <a:off x="0" y="0"/>
                      <a:ext cx="2827265" cy="3718882"/>
                    </a:xfrm>
                    <a:prstGeom prst="rect">
                      <a:avLst/>
                    </a:prstGeom>
                    <a:ln>
                      <a:solidFill>
                        <a:schemeClr val="tx1"/>
                      </a:solidFill>
                    </a:ln>
                  </pic:spPr>
                </pic:pic>
              </a:graphicData>
            </a:graphic>
          </wp:inline>
        </w:drawing>
      </w:r>
    </w:p>
    <w:p w14:paraId="20A730B5" w14:textId="77777777" w:rsidR="00C43C2F" w:rsidRDefault="00C43C2F" w:rsidP="00276102">
      <w:pPr>
        <w:pStyle w:val="paragraph"/>
        <w:numPr>
          <w:ilvl w:val="0"/>
          <w:numId w:val="6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231001"/>
          <w:sz w:val="22"/>
          <w:szCs w:val="22"/>
          <w:shd w:val="clear" w:color="auto" w:fill="FFFFFF"/>
        </w:rPr>
        <w:t>Fields will get added to the document automatically. </w:t>
      </w:r>
      <w:r>
        <w:rPr>
          <w:rStyle w:val="eop"/>
          <w:rFonts w:ascii="Calibri" w:hAnsi="Calibri" w:cs="Calibri"/>
          <w:color w:val="231001"/>
          <w:sz w:val="22"/>
          <w:szCs w:val="22"/>
        </w:rPr>
        <w:t> </w:t>
      </w:r>
    </w:p>
    <w:p w14:paraId="49044FAB" w14:textId="77777777" w:rsidR="00C43C2F" w:rsidRDefault="00C43C2F" w:rsidP="00276102">
      <w:pPr>
        <w:pStyle w:val="paragraph"/>
        <w:numPr>
          <w:ilvl w:val="0"/>
          <w:numId w:val="7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231001"/>
          <w:sz w:val="22"/>
          <w:szCs w:val="22"/>
          <w:shd w:val="clear" w:color="auto" w:fill="FFFFFF"/>
        </w:rPr>
        <w:t>Right-click on the field and select </w:t>
      </w:r>
      <w:r>
        <w:rPr>
          <w:rStyle w:val="normaltextrun"/>
          <w:rFonts w:ascii="Calibri" w:hAnsi="Calibri" w:cs="Calibri"/>
          <w:b/>
          <w:bCs/>
          <w:color w:val="231001"/>
          <w:sz w:val="22"/>
          <w:szCs w:val="22"/>
          <w:shd w:val="clear" w:color="auto" w:fill="FFFFFF"/>
        </w:rPr>
        <w:t>“Properties”</w:t>
      </w:r>
      <w:r>
        <w:rPr>
          <w:rStyle w:val="normaltextrun"/>
          <w:rFonts w:ascii="Calibri" w:hAnsi="Calibri" w:cs="Calibri"/>
          <w:color w:val="231001"/>
          <w:sz w:val="22"/>
          <w:szCs w:val="22"/>
          <w:shd w:val="clear" w:color="auto" w:fill="FFFFFF"/>
        </w:rPr>
        <w:t> option.</w:t>
      </w:r>
      <w:r>
        <w:rPr>
          <w:rStyle w:val="eop"/>
          <w:rFonts w:ascii="Calibri" w:hAnsi="Calibri" w:cs="Calibri"/>
          <w:color w:val="231001"/>
          <w:sz w:val="22"/>
          <w:szCs w:val="22"/>
        </w:rPr>
        <w:t> </w:t>
      </w:r>
    </w:p>
    <w:p w14:paraId="45712AA3" w14:textId="0504130B" w:rsidR="00C43C2F" w:rsidRDefault="00C43C2F" w:rsidP="00276102">
      <w:pPr>
        <w:pStyle w:val="paragraph"/>
        <w:numPr>
          <w:ilvl w:val="0"/>
          <w:numId w:val="7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231001"/>
          <w:sz w:val="22"/>
          <w:szCs w:val="22"/>
          <w:shd w:val="clear" w:color="auto" w:fill="FFFFFF"/>
        </w:rPr>
        <w:t>Edit </w:t>
      </w:r>
      <w:r>
        <w:rPr>
          <w:rStyle w:val="normaltextrun"/>
          <w:rFonts w:ascii="Helvetica" w:hAnsi="Helvetica" w:cs="Calibri"/>
          <w:b/>
          <w:bCs/>
          <w:color w:val="231001"/>
          <w:sz w:val="22"/>
          <w:szCs w:val="22"/>
          <w:shd w:val="clear" w:color="auto" w:fill="FFFFFF"/>
        </w:rPr>
        <w:t>“</w:t>
      </w:r>
      <w:r>
        <w:rPr>
          <w:rStyle w:val="normaltextrun"/>
          <w:rFonts w:ascii="Calibri" w:hAnsi="Calibri" w:cs="Calibri"/>
          <w:b/>
          <w:bCs/>
          <w:color w:val="231001"/>
          <w:sz w:val="22"/>
          <w:szCs w:val="22"/>
          <w:shd w:val="clear" w:color="auto" w:fill="FFFFFF"/>
        </w:rPr>
        <w:t>Name and Tooltip” </w:t>
      </w:r>
      <w:r>
        <w:rPr>
          <w:rStyle w:val="normaltextrun"/>
          <w:rFonts w:ascii="Calibri" w:hAnsi="Calibri" w:cs="Calibri"/>
          <w:color w:val="231001"/>
          <w:sz w:val="22"/>
          <w:szCs w:val="22"/>
          <w:shd w:val="clear" w:color="auto" w:fill="FFFFFF"/>
        </w:rPr>
        <w:t>fields</w:t>
      </w:r>
      <w:r>
        <w:rPr>
          <w:rStyle w:val="normaltextrun"/>
          <w:rFonts w:ascii="Helvetica" w:hAnsi="Helvetica" w:cs="Calibri"/>
          <w:b/>
          <w:bCs/>
          <w:color w:val="231001"/>
          <w:sz w:val="22"/>
          <w:szCs w:val="22"/>
          <w:shd w:val="clear" w:color="auto" w:fill="FFFFFF"/>
        </w:rPr>
        <w:t> </w:t>
      </w:r>
      <w:r>
        <w:rPr>
          <w:rStyle w:val="normaltextrun"/>
          <w:rFonts w:ascii="Calibri" w:hAnsi="Calibri" w:cs="Calibri"/>
          <w:color w:val="231001"/>
          <w:sz w:val="22"/>
          <w:szCs w:val="22"/>
          <w:shd w:val="clear" w:color="auto" w:fill="FFFFFF"/>
        </w:rPr>
        <w:t>from the “</w:t>
      </w:r>
      <w:r>
        <w:rPr>
          <w:rStyle w:val="normaltextrun"/>
          <w:rFonts w:ascii="Calibri" w:hAnsi="Calibri" w:cs="Calibri"/>
          <w:b/>
          <w:bCs/>
          <w:color w:val="231001"/>
          <w:sz w:val="22"/>
          <w:szCs w:val="22"/>
          <w:shd w:val="clear" w:color="auto" w:fill="FFFFFF"/>
        </w:rPr>
        <w:t>Properties</w:t>
      </w:r>
      <w:r>
        <w:rPr>
          <w:rStyle w:val="normaltextrun"/>
          <w:rFonts w:ascii="Calibri" w:hAnsi="Calibri" w:cs="Calibri"/>
          <w:color w:val="231001"/>
          <w:sz w:val="22"/>
          <w:szCs w:val="22"/>
          <w:shd w:val="clear" w:color="auto" w:fill="FFFFFF"/>
        </w:rPr>
        <w:t>” dialog. “</w:t>
      </w:r>
      <w:r>
        <w:rPr>
          <w:rStyle w:val="normaltextrun"/>
          <w:rFonts w:ascii="Calibri" w:hAnsi="Calibri" w:cs="Calibri"/>
          <w:b/>
          <w:bCs/>
          <w:color w:val="231001"/>
          <w:sz w:val="22"/>
          <w:szCs w:val="22"/>
          <w:shd w:val="clear" w:color="auto" w:fill="FFFFFF"/>
        </w:rPr>
        <w:t>Name</w:t>
      </w:r>
      <w:r>
        <w:rPr>
          <w:rStyle w:val="normaltextrun"/>
          <w:rFonts w:ascii="Calibri" w:hAnsi="Calibri" w:cs="Calibri"/>
          <w:color w:val="231001"/>
          <w:sz w:val="22"/>
          <w:szCs w:val="22"/>
          <w:shd w:val="clear" w:color="auto" w:fill="FFFFFF"/>
        </w:rPr>
        <w:t>” acts as a unique id for a field whereas “</w:t>
      </w:r>
      <w:r w:rsidR="006F2321" w:rsidRPr="00E2144A">
        <w:rPr>
          <w:rStyle w:val="normaltextrun"/>
          <w:rFonts w:ascii="Calibri" w:hAnsi="Calibri" w:cs="Calibri"/>
          <w:b/>
          <w:bCs/>
          <w:sz w:val="22"/>
          <w:szCs w:val="22"/>
          <w:shd w:val="clear" w:color="auto" w:fill="FFFFFF"/>
        </w:rPr>
        <w:t>Tooltip</w:t>
      </w:r>
      <w:r>
        <w:rPr>
          <w:rStyle w:val="normaltextrun"/>
          <w:rFonts w:ascii="Calibri" w:hAnsi="Calibri" w:cs="Calibri"/>
          <w:color w:val="231001"/>
          <w:sz w:val="22"/>
          <w:szCs w:val="22"/>
          <w:shd w:val="clear" w:color="auto" w:fill="FFFFFF"/>
        </w:rPr>
        <w:t>” is used to assign label for a form field.  </w:t>
      </w:r>
      <w:r>
        <w:rPr>
          <w:rStyle w:val="eop"/>
          <w:rFonts w:ascii="Calibri" w:hAnsi="Calibri" w:cs="Calibri"/>
          <w:color w:val="231001"/>
          <w:sz w:val="22"/>
          <w:szCs w:val="22"/>
        </w:rPr>
        <w:t> </w:t>
      </w:r>
    </w:p>
    <w:p w14:paraId="68E5A569" w14:textId="18FF74CC" w:rsidR="00C43C2F" w:rsidRPr="00953951" w:rsidRDefault="00C43C2F" w:rsidP="00953951">
      <w:pPr>
        <w:pStyle w:val="paragraph"/>
        <w:spacing w:before="0" w:beforeAutospacing="0" w:after="0" w:afterAutospacing="0"/>
        <w:ind w:left="720"/>
        <w:textAlignment w:val="baseline"/>
        <w:rPr>
          <w:rStyle w:val="eop"/>
          <w:rFonts w:ascii="Segoe UI" w:hAnsi="Segoe UI" w:cs="Segoe UI"/>
          <w:sz w:val="18"/>
          <w:szCs w:val="18"/>
        </w:rPr>
      </w:pPr>
      <w:r>
        <w:rPr>
          <w:rStyle w:val="eop"/>
          <w:rFonts w:ascii="Calibri" w:hAnsi="Calibri" w:cs="Calibri"/>
          <w:sz w:val="22"/>
          <w:szCs w:val="22"/>
        </w:rPr>
        <w:t> </w:t>
      </w:r>
    </w:p>
    <w:p w14:paraId="42C75CDB" w14:textId="4B53525D" w:rsidR="00953951" w:rsidRDefault="00953951" w:rsidP="00C43C2F">
      <w:pPr>
        <w:pStyle w:val="paragraph"/>
        <w:spacing w:before="0" w:beforeAutospacing="0" w:after="0" w:afterAutospacing="0"/>
        <w:ind w:left="720"/>
        <w:jc w:val="center"/>
        <w:textAlignment w:val="baseline"/>
        <w:rPr>
          <w:rFonts w:ascii="Segoe UI" w:hAnsi="Segoe UI" w:cs="Segoe UI"/>
          <w:sz w:val="18"/>
          <w:szCs w:val="18"/>
        </w:rPr>
      </w:pPr>
      <w:r>
        <w:rPr>
          <w:noProof/>
        </w:rPr>
        <w:drawing>
          <wp:inline distT="0" distB="0" distL="0" distR="0" wp14:anchorId="568B88D5" wp14:editId="129DE028">
            <wp:extent cx="4630068" cy="3125296"/>
            <wp:effectExtent l="19050" t="19050" r="18415" b="18415"/>
            <wp:docPr id="487" name="Picture 487" descr="&quot;Name&quot; and &quot;Tooltip&quot; properties of a text field highlighted in the &quot;Text Field&quot; properties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quot;Name&quot; and &quot;Tooltip&quot; properties of a text field highlighted in the &quot;Text Field&quot; properties box. "/>
                    <pic:cNvPicPr/>
                  </pic:nvPicPr>
                  <pic:blipFill>
                    <a:blip r:embed="rId119"/>
                    <a:stretch>
                      <a:fillRect/>
                    </a:stretch>
                  </pic:blipFill>
                  <pic:spPr>
                    <a:xfrm>
                      <a:off x="0" y="0"/>
                      <a:ext cx="4637576" cy="3130364"/>
                    </a:xfrm>
                    <a:prstGeom prst="rect">
                      <a:avLst/>
                    </a:prstGeom>
                    <a:ln>
                      <a:solidFill>
                        <a:schemeClr val="tx1"/>
                      </a:solidFill>
                    </a:ln>
                  </pic:spPr>
                </pic:pic>
              </a:graphicData>
            </a:graphic>
          </wp:inline>
        </w:drawing>
      </w:r>
    </w:p>
    <w:p w14:paraId="4D07961E" w14:textId="77777777" w:rsidR="00C43C2F" w:rsidRDefault="00C43C2F" w:rsidP="00C43C2F">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716E919" w14:textId="77777777" w:rsidR="00C43C2F" w:rsidRDefault="00C43C2F" w:rsidP="00276102">
      <w:pPr>
        <w:pStyle w:val="paragraph"/>
        <w:numPr>
          <w:ilvl w:val="0"/>
          <w:numId w:val="72"/>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color w:val="231001"/>
          <w:sz w:val="22"/>
          <w:szCs w:val="22"/>
          <w:shd w:val="clear" w:color="auto" w:fill="FFFFFF"/>
        </w:rPr>
        <w:t>Right-click and select </w:t>
      </w:r>
      <w:r>
        <w:rPr>
          <w:rStyle w:val="normaltextrun"/>
          <w:rFonts w:ascii="Calibri" w:hAnsi="Calibri" w:cs="Calibri"/>
          <w:b/>
          <w:bCs/>
          <w:color w:val="231001"/>
          <w:sz w:val="22"/>
          <w:szCs w:val="22"/>
          <w:shd w:val="clear" w:color="auto" w:fill="FFFFFF"/>
        </w:rPr>
        <w:t>“New Tag”</w:t>
      </w:r>
      <w:r>
        <w:rPr>
          <w:rStyle w:val="normaltextrun"/>
          <w:rFonts w:ascii="Calibri" w:hAnsi="Calibri" w:cs="Calibri"/>
          <w:color w:val="231001"/>
          <w:sz w:val="22"/>
          <w:szCs w:val="22"/>
          <w:shd w:val="clear" w:color="auto" w:fill="FFFFFF"/>
        </w:rPr>
        <w:t> option. This needs to be done to tag each textual label using separate &lt;P&gt; tag. </w:t>
      </w:r>
      <w:r>
        <w:rPr>
          <w:rStyle w:val="eop"/>
          <w:rFonts w:ascii="Calibri" w:hAnsi="Calibri" w:cs="Calibri"/>
          <w:color w:val="231001"/>
          <w:sz w:val="22"/>
          <w:szCs w:val="22"/>
        </w:rPr>
        <w:t> </w:t>
      </w:r>
    </w:p>
    <w:p w14:paraId="04F922A7" w14:textId="77777777" w:rsidR="00C43C2F" w:rsidRPr="00A507EF" w:rsidRDefault="00C43C2F" w:rsidP="00276102">
      <w:pPr>
        <w:pStyle w:val="paragraph"/>
        <w:numPr>
          <w:ilvl w:val="0"/>
          <w:numId w:val="73"/>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color w:val="231001"/>
          <w:sz w:val="22"/>
          <w:szCs w:val="22"/>
          <w:shd w:val="clear" w:color="auto" w:fill="FFFFFF"/>
        </w:rPr>
        <w:t>Select </w:t>
      </w:r>
      <w:r>
        <w:rPr>
          <w:rStyle w:val="normaltextrun"/>
          <w:rFonts w:ascii="Helvetica" w:hAnsi="Helvetica" w:cs="Calibri"/>
          <w:b/>
          <w:bCs/>
          <w:color w:val="231001"/>
          <w:sz w:val="22"/>
          <w:szCs w:val="22"/>
          <w:shd w:val="clear" w:color="auto" w:fill="FFFFFF"/>
        </w:rPr>
        <w:t>“</w:t>
      </w:r>
      <w:r>
        <w:rPr>
          <w:rStyle w:val="normaltextrun"/>
          <w:rFonts w:ascii="Calibri" w:hAnsi="Calibri" w:cs="Calibri"/>
          <w:b/>
          <w:bCs/>
          <w:color w:val="231001"/>
          <w:sz w:val="22"/>
          <w:szCs w:val="22"/>
          <w:shd w:val="clear" w:color="auto" w:fill="FFFFFF"/>
        </w:rPr>
        <w:t>Type: Paragraph”.</w:t>
      </w:r>
      <w:r>
        <w:rPr>
          <w:rStyle w:val="eop"/>
          <w:rFonts w:ascii="Calibri" w:hAnsi="Calibri" w:cs="Calibri"/>
          <w:color w:val="231001"/>
          <w:sz w:val="22"/>
          <w:szCs w:val="22"/>
        </w:rPr>
        <w:t> </w:t>
      </w:r>
    </w:p>
    <w:p w14:paraId="0B81B6BD" w14:textId="77777777" w:rsidR="00A25DDD" w:rsidRDefault="00A25DDD" w:rsidP="00A507EF">
      <w:pPr>
        <w:jc w:val="center"/>
        <w:rPr>
          <w:rFonts w:ascii="Calibri" w:hAnsi="Calibri" w:cs="Calibri"/>
        </w:rPr>
      </w:pPr>
    </w:p>
    <w:p w14:paraId="0C30AD40" w14:textId="6AF67209" w:rsidR="00A507EF" w:rsidRDefault="00A507EF" w:rsidP="00340AEA">
      <w:pPr>
        <w:jc w:val="center"/>
        <w:rPr>
          <w:rFonts w:ascii="Calibri" w:hAnsi="Calibri" w:cs="Calibri"/>
        </w:rPr>
      </w:pPr>
      <w:r>
        <w:rPr>
          <w:noProof/>
        </w:rPr>
        <w:drawing>
          <wp:inline distT="0" distB="0" distL="0" distR="0" wp14:anchorId="6F9398BC" wp14:editId="687B562C">
            <wp:extent cx="2120265" cy="1287273"/>
            <wp:effectExtent l="19050" t="19050" r="13335" b="27305"/>
            <wp:docPr id="488" name="Picture 488" descr="&quot;Paragraph&quot; option selected in the &quot;New Tag&quo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quot;Paragraph&quot; option selected in the &quot;New Tag&quot; box."/>
                    <pic:cNvPicPr/>
                  </pic:nvPicPr>
                  <pic:blipFill rotWithShape="1">
                    <a:blip r:embed="rId120"/>
                    <a:srcRect t="3555"/>
                    <a:stretch/>
                  </pic:blipFill>
                  <pic:spPr bwMode="auto">
                    <a:xfrm>
                      <a:off x="0" y="0"/>
                      <a:ext cx="2123681" cy="12893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3077B" w14:textId="05CFB766" w:rsidR="00C43C2F" w:rsidRDefault="00C43C2F" w:rsidP="00C43C2F">
      <w:pPr>
        <w:pStyle w:val="paragraph"/>
        <w:spacing w:before="0" w:beforeAutospacing="0" w:after="0" w:afterAutospacing="0"/>
        <w:ind w:left="720"/>
        <w:jc w:val="center"/>
        <w:textAlignment w:val="baseline"/>
        <w:rPr>
          <w:rFonts w:ascii="Segoe UI" w:hAnsi="Segoe UI" w:cs="Segoe UI"/>
          <w:sz w:val="18"/>
          <w:szCs w:val="18"/>
        </w:rPr>
      </w:pPr>
      <w:r>
        <w:rPr>
          <w:rStyle w:val="eop"/>
          <w:rFonts w:ascii="Calibri" w:hAnsi="Calibri" w:cs="Calibri"/>
          <w:sz w:val="22"/>
          <w:szCs w:val="22"/>
        </w:rPr>
        <w:t> </w:t>
      </w:r>
    </w:p>
    <w:p w14:paraId="4332D6F8" w14:textId="77777777" w:rsidR="00C43C2F" w:rsidRDefault="00C43C2F" w:rsidP="00276102">
      <w:pPr>
        <w:pStyle w:val="paragraph"/>
        <w:numPr>
          <w:ilvl w:val="0"/>
          <w:numId w:val="74"/>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color w:val="231001"/>
          <w:sz w:val="22"/>
          <w:szCs w:val="22"/>
          <w:shd w:val="clear" w:color="auto" w:fill="FFFFFF"/>
        </w:rPr>
        <w:t>Right-click on the &lt;P&gt; tag created and select </w:t>
      </w:r>
      <w:r>
        <w:rPr>
          <w:rStyle w:val="normaltextrun"/>
          <w:rFonts w:ascii="Calibri" w:hAnsi="Calibri" w:cs="Calibri"/>
          <w:b/>
          <w:bCs/>
          <w:color w:val="231001"/>
          <w:sz w:val="22"/>
          <w:szCs w:val="22"/>
          <w:shd w:val="clear" w:color="auto" w:fill="FFFFFF"/>
        </w:rPr>
        <w:t>“New Tag”</w:t>
      </w:r>
      <w:r>
        <w:rPr>
          <w:rStyle w:val="normaltextrun"/>
          <w:rFonts w:ascii="Calibri" w:hAnsi="Calibri" w:cs="Calibri"/>
          <w:color w:val="231001"/>
          <w:sz w:val="22"/>
          <w:szCs w:val="22"/>
          <w:shd w:val="clear" w:color="auto" w:fill="FFFFFF"/>
        </w:rPr>
        <w:t> option. </w:t>
      </w:r>
      <w:r>
        <w:rPr>
          <w:rStyle w:val="eop"/>
          <w:rFonts w:ascii="Calibri" w:hAnsi="Calibri" w:cs="Calibri"/>
          <w:color w:val="231001"/>
          <w:sz w:val="22"/>
          <w:szCs w:val="22"/>
        </w:rPr>
        <w:t> </w:t>
      </w:r>
    </w:p>
    <w:p w14:paraId="106DC768" w14:textId="75C1DA94" w:rsidR="00C43C2F" w:rsidRDefault="00C43C2F" w:rsidP="00276102">
      <w:pPr>
        <w:pStyle w:val="paragraph"/>
        <w:numPr>
          <w:ilvl w:val="0"/>
          <w:numId w:val="75"/>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color w:val="231001"/>
          <w:sz w:val="22"/>
          <w:szCs w:val="22"/>
          <w:shd w:val="clear" w:color="auto" w:fill="FFFFFF"/>
        </w:rPr>
        <w:t>Select </w:t>
      </w:r>
      <w:r>
        <w:rPr>
          <w:rStyle w:val="normaltextrun"/>
          <w:rFonts w:ascii="Helvetica" w:hAnsi="Helvetica" w:cs="Calibri"/>
          <w:b/>
          <w:bCs/>
          <w:color w:val="231001"/>
          <w:sz w:val="22"/>
          <w:szCs w:val="22"/>
          <w:shd w:val="clear" w:color="auto" w:fill="FFFFFF"/>
        </w:rPr>
        <w:t>“</w:t>
      </w:r>
      <w:r>
        <w:rPr>
          <w:rStyle w:val="normaltextrun"/>
          <w:rFonts w:ascii="Calibri" w:hAnsi="Calibri" w:cs="Calibri"/>
          <w:b/>
          <w:bCs/>
          <w:sz w:val="22"/>
          <w:szCs w:val="22"/>
          <w:shd w:val="clear" w:color="auto" w:fill="FFFFFF"/>
        </w:rPr>
        <w:t>Type: Form”.</w:t>
      </w:r>
      <w:r>
        <w:rPr>
          <w:rStyle w:val="eop"/>
          <w:rFonts w:ascii="Calibri" w:hAnsi="Calibri" w:cs="Calibri"/>
          <w:sz w:val="22"/>
          <w:szCs w:val="22"/>
        </w:rPr>
        <w:t> </w:t>
      </w:r>
      <w:r w:rsidR="00F748F8">
        <w:rPr>
          <w:rStyle w:val="eop"/>
          <w:rFonts w:ascii="Calibri" w:hAnsi="Calibri" w:cs="Calibri"/>
          <w:sz w:val="22"/>
          <w:szCs w:val="22"/>
        </w:rPr>
        <w:br/>
      </w:r>
    </w:p>
    <w:p w14:paraId="5E87960E" w14:textId="0FEB75B6" w:rsidR="00C43C2F" w:rsidRDefault="00676412" w:rsidP="00340AEA">
      <w:pPr>
        <w:jc w:val="center"/>
        <w:rPr>
          <w:rFonts w:ascii="Segoe UI" w:hAnsi="Segoe UI" w:cs="Segoe UI"/>
          <w:sz w:val="18"/>
          <w:szCs w:val="18"/>
        </w:rPr>
      </w:pPr>
      <w:r>
        <w:rPr>
          <w:noProof/>
        </w:rPr>
        <w:drawing>
          <wp:inline distT="0" distB="0" distL="0" distR="0" wp14:anchorId="3C812EAD" wp14:editId="2C62C030">
            <wp:extent cx="2269028" cy="1447799"/>
            <wp:effectExtent l="19050" t="19050" r="17145" b="19685"/>
            <wp:docPr id="490" name="Picture 490" descr="&quot;Paragraph&quot; option selected in the &quot;New Tag&quo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quot;Paragraph&quot; option selected in the &quot;New Tag&quot; box."/>
                    <pic:cNvPicPr/>
                  </pic:nvPicPr>
                  <pic:blipFill rotWithShape="1">
                    <a:blip r:embed="rId121"/>
                    <a:srcRect l="2049"/>
                    <a:stretch/>
                  </pic:blipFill>
                  <pic:spPr bwMode="auto">
                    <a:xfrm>
                      <a:off x="0" y="0"/>
                      <a:ext cx="2269225" cy="1447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94768C" w14:textId="77777777" w:rsidR="00C43C2F" w:rsidRDefault="00C43C2F" w:rsidP="00C43C2F">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4949C11" w14:textId="429CC4AB" w:rsidR="00C43C2F" w:rsidRDefault="00C43C2F" w:rsidP="00276102">
      <w:pPr>
        <w:pStyle w:val="paragraph"/>
        <w:numPr>
          <w:ilvl w:val="0"/>
          <w:numId w:val="76"/>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Select the text and the Form </w:t>
      </w:r>
      <w:r w:rsidR="008665C7">
        <w:rPr>
          <w:rStyle w:val="normaltextrun"/>
          <w:rFonts w:ascii="Calibri" w:hAnsi="Calibri" w:cs="Calibri"/>
          <w:sz w:val="22"/>
          <w:szCs w:val="22"/>
        </w:rPr>
        <w:t>tag.</w:t>
      </w:r>
      <w:r>
        <w:rPr>
          <w:rStyle w:val="normaltextrun"/>
          <w:rFonts w:ascii="Calibri" w:hAnsi="Calibri" w:cs="Calibri"/>
          <w:sz w:val="22"/>
          <w:szCs w:val="22"/>
        </w:rPr>
        <w:t> </w:t>
      </w:r>
      <w:r>
        <w:rPr>
          <w:rStyle w:val="eop"/>
          <w:rFonts w:ascii="Calibri" w:hAnsi="Calibri" w:cs="Calibri"/>
          <w:sz w:val="22"/>
          <w:szCs w:val="22"/>
        </w:rPr>
        <w:t> </w:t>
      </w:r>
    </w:p>
    <w:p w14:paraId="343435C2" w14:textId="77777777" w:rsidR="00C43C2F" w:rsidRDefault="00C43C2F" w:rsidP="00276102">
      <w:pPr>
        <w:pStyle w:val="paragraph"/>
        <w:numPr>
          <w:ilvl w:val="0"/>
          <w:numId w:val="77"/>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Right-click on the form tag and then select </w:t>
      </w:r>
      <w:r>
        <w:rPr>
          <w:rStyle w:val="normaltextrun"/>
          <w:rFonts w:ascii="Calibri" w:hAnsi="Calibri" w:cs="Calibri"/>
          <w:b/>
          <w:bCs/>
          <w:sz w:val="22"/>
          <w:szCs w:val="22"/>
        </w:rPr>
        <w:t>“Create Tag from Selection” </w:t>
      </w:r>
      <w:r>
        <w:rPr>
          <w:rStyle w:val="normaltextrun"/>
          <w:rFonts w:ascii="Calibri" w:hAnsi="Calibri" w:cs="Calibri"/>
          <w:sz w:val="22"/>
          <w:szCs w:val="22"/>
        </w:rPr>
        <w:t>option.</w:t>
      </w:r>
      <w:r>
        <w:rPr>
          <w:rStyle w:val="eop"/>
          <w:rFonts w:ascii="Calibri" w:hAnsi="Calibri" w:cs="Calibri"/>
          <w:sz w:val="22"/>
          <w:szCs w:val="22"/>
        </w:rPr>
        <w:t> </w:t>
      </w:r>
    </w:p>
    <w:p w14:paraId="28AE8CBF" w14:textId="24207DE5" w:rsidR="000726D8" w:rsidRPr="000726D8" w:rsidRDefault="00C43C2F" w:rsidP="00276102">
      <w:pPr>
        <w:pStyle w:val="paragraph"/>
        <w:numPr>
          <w:ilvl w:val="0"/>
          <w:numId w:val="78"/>
        </w:numPr>
        <w:spacing w:before="0" w:beforeAutospacing="0" w:after="0" w:afterAutospacing="0"/>
        <w:ind w:left="1080" w:firstLine="0"/>
        <w:jc w:val="both"/>
        <w:textAlignment w:val="baseline"/>
        <w:rPr>
          <w:rStyle w:val="eop"/>
          <w:rFonts w:ascii="Calibri" w:hAnsi="Calibri" w:cs="Calibri"/>
          <w:sz w:val="22"/>
          <w:szCs w:val="22"/>
        </w:rPr>
      </w:pPr>
      <w:r w:rsidRPr="000726D8">
        <w:rPr>
          <w:rStyle w:val="normaltextrun"/>
          <w:rFonts w:ascii="Calibri" w:hAnsi="Calibri" w:cs="Calibri"/>
          <w:sz w:val="22"/>
          <w:szCs w:val="22"/>
        </w:rPr>
        <w:t>Right-click on the text and Select </w:t>
      </w:r>
      <w:r w:rsidRPr="000726D8">
        <w:rPr>
          <w:rStyle w:val="normaltextrun"/>
          <w:rFonts w:ascii="Calibri" w:hAnsi="Calibri" w:cs="Calibri"/>
          <w:b/>
          <w:bCs/>
          <w:sz w:val="22"/>
          <w:szCs w:val="22"/>
        </w:rPr>
        <w:t>“Find”</w:t>
      </w:r>
      <w:r w:rsidRPr="000726D8">
        <w:rPr>
          <w:rStyle w:val="normaltextrun"/>
          <w:rFonts w:ascii="Calibri" w:hAnsi="Calibri" w:cs="Calibri"/>
          <w:sz w:val="22"/>
          <w:szCs w:val="22"/>
        </w:rPr>
        <w:t> option.</w:t>
      </w:r>
      <w:r w:rsidRPr="000726D8">
        <w:rPr>
          <w:rStyle w:val="eop"/>
          <w:rFonts w:ascii="Calibri" w:hAnsi="Calibri" w:cs="Calibri"/>
          <w:sz w:val="22"/>
          <w:szCs w:val="22"/>
        </w:rPr>
        <w:t> </w:t>
      </w:r>
    </w:p>
    <w:p w14:paraId="61177FAD" w14:textId="7A6C29C5" w:rsidR="000726D8" w:rsidRDefault="000726D8" w:rsidP="000726D8">
      <w:pPr>
        <w:jc w:val="center"/>
        <w:rPr>
          <w:rStyle w:val="eop"/>
          <w:rFonts w:ascii="Calibri" w:hAnsi="Calibri" w:cs="Calibri"/>
        </w:rPr>
      </w:pPr>
      <w:r>
        <w:rPr>
          <w:noProof/>
        </w:rPr>
        <w:drawing>
          <wp:inline distT="0" distB="0" distL="0" distR="0" wp14:anchorId="228B6992" wp14:editId="10DEC5C5">
            <wp:extent cx="2111486" cy="3506347"/>
            <wp:effectExtent l="19050" t="19050" r="22225" b="18415"/>
            <wp:docPr id="495" name="Picture 495" descr="&quot;Find&quot; option highlighted after right clicking on the form t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quot;Find&quot; option highlighted after right clicking on the form tag. "/>
                    <pic:cNvPicPr/>
                  </pic:nvPicPr>
                  <pic:blipFill>
                    <a:blip r:embed="rId122"/>
                    <a:stretch>
                      <a:fillRect/>
                    </a:stretch>
                  </pic:blipFill>
                  <pic:spPr>
                    <a:xfrm>
                      <a:off x="0" y="0"/>
                      <a:ext cx="2113548" cy="3509770"/>
                    </a:xfrm>
                    <a:prstGeom prst="rect">
                      <a:avLst/>
                    </a:prstGeom>
                    <a:ln>
                      <a:solidFill>
                        <a:schemeClr val="tx1"/>
                      </a:solidFill>
                    </a:ln>
                  </pic:spPr>
                </pic:pic>
              </a:graphicData>
            </a:graphic>
          </wp:inline>
        </w:drawing>
      </w:r>
    </w:p>
    <w:p w14:paraId="5FD9FCDF" w14:textId="161AC326" w:rsidR="000E3D5B" w:rsidRDefault="000E3D5B" w:rsidP="005C0FAA">
      <w:pPr>
        <w:pStyle w:val="paragraph"/>
        <w:spacing w:before="0" w:beforeAutospacing="0" w:after="0" w:afterAutospacing="0"/>
        <w:ind w:left="1440"/>
        <w:jc w:val="center"/>
        <w:textAlignment w:val="baseline"/>
        <w:rPr>
          <w:rFonts w:ascii="Calibri" w:hAnsi="Calibri" w:cs="Calibri"/>
          <w:sz w:val="22"/>
          <w:szCs w:val="22"/>
        </w:rPr>
      </w:pPr>
    </w:p>
    <w:p w14:paraId="4232F3DC" w14:textId="164C6A8D" w:rsidR="00C43C2F" w:rsidRDefault="00C43C2F" w:rsidP="00C43C2F">
      <w:pPr>
        <w:pStyle w:val="paragraph"/>
        <w:spacing w:before="0" w:beforeAutospacing="0" w:after="0" w:afterAutospacing="0"/>
        <w:ind w:left="720"/>
        <w:jc w:val="center"/>
        <w:textAlignment w:val="baseline"/>
        <w:rPr>
          <w:rFonts w:ascii="Segoe UI" w:hAnsi="Segoe UI" w:cs="Segoe UI"/>
          <w:sz w:val="18"/>
          <w:szCs w:val="18"/>
        </w:rPr>
      </w:pPr>
      <w:r>
        <w:rPr>
          <w:rStyle w:val="eop"/>
          <w:rFonts w:ascii="Calibri" w:hAnsi="Calibri" w:cs="Calibri"/>
          <w:sz w:val="22"/>
          <w:szCs w:val="22"/>
        </w:rPr>
        <w:t> </w:t>
      </w:r>
    </w:p>
    <w:p w14:paraId="37C22666" w14:textId="77777777" w:rsidR="00C43C2F" w:rsidRDefault="00C43C2F" w:rsidP="00276102">
      <w:pPr>
        <w:pStyle w:val="paragraph"/>
        <w:numPr>
          <w:ilvl w:val="0"/>
          <w:numId w:val="79"/>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sz w:val="22"/>
          <w:szCs w:val="22"/>
        </w:rPr>
        <w:t>Find for </w:t>
      </w:r>
      <w:r>
        <w:rPr>
          <w:rStyle w:val="normaltextrun"/>
          <w:rFonts w:ascii="Calibri" w:hAnsi="Calibri" w:cs="Calibri"/>
          <w:b/>
          <w:bCs/>
          <w:sz w:val="22"/>
          <w:szCs w:val="22"/>
        </w:rPr>
        <w:t>“Unmarked Annotations”</w:t>
      </w:r>
      <w:r>
        <w:rPr>
          <w:rStyle w:val="normaltextrun"/>
          <w:rFonts w:ascii="Calibri" w:hAnsi="Calibri" w:cs="Calibri"/>
          <w:sz w:val="22"/>
          <w:szCs w:val="22"/>
        </w:rPr>
        <w:t> from find element dialog box.</w:t>
      </w:r>
      <w:r>
        <w:rPr>
          <w:rStyle w:val="eop"/>
          <w:rFonts w:ascii="Calibri" w:hAnsi="Calibri" w:cs="Calibri"/>
          <w:sz w:val="22"/>
          <w:szCs w:val="22"/>
        </w:rPr>
        <w:t> </w:t>
      </w:r>
    </w:p>
    <w:p w14:paraId="55FB25C9" w14:textId="77777777" w:rsidR="00775DCE" w:rsidRDefault="00775DCE" w:rsidP="00775DCE">
      <w:pPr>
        <w:pStyle w:val="paragraph"/>
        <w:spacing w:before="0" w:beforeAutospacing="0" w:after="0" w:afterAutospacing="0"/>
        <w:ind w:left="1080"/>
        <w:jc w:val="both"/>
        <w:textAlignment w:val="baseline"/>
        <w:rPr>
          <w:rStyle w:val="eop"/>
          <w:rFonts w:ascii="Calibri" w:hAnsi="Calibri" w:cs="Calibri"/>
          <w:sz w:val="22"/>
          <w:szCs w:val="22"/>
        </w:rPr>
      </w:pPr>
    </w:p>
    <w:p w14:paraId="5B146DC8" w14:textId="17FD45C2" w:rsidR="00775DCE" w:rsidRDefault="00A96D53" w:rsidP="00D03AF4">
      <w:pPr>
        <w:jc w:val="center"/>
        <w:rPr>
          <w:rFonts w:ascii="Calibri" w:hAnsi="Calibri" w:cs="Calibri"/>
        </w:rPr>
      </w:pPr>
      <w:r>
        <w:rPr>
          <w:noProof/>
        </w:rPr>
        <w:drawing>
          <wp:inline distT="0" distB="0" distL="0" distR="0" wp14:anchorId="6A69EDBA" wp14:editId="1318E667">
            <wp:extent cx="3566469" cy="2027096"/>
            <wp:effectExtent l="19050" t="19050" r="15240" b="11430"/>
            <wp:docPr id="493" name="Picture 493" descr="&quot;Unmarked Annotations&quot; highlighted in the &quot;Find Element&quot;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quot;Unmarked Annotations&quot; highlighted in the &quot;Find Element&quot; box. "/>
                    <pic:cNvPicPr/>
                  </pic:nvPicPr>
                  <pic:blipFill>
                    <a:blip r:embed="rId123"/>
                    <a:stretch>
                      <a:fillRect/>
                    </a:stretch>
                  </pic:blipFill>
                  <pic:spPr>
                    <a:xfrm>
                      <a:off x="0" y="0"/>
                      <a:ext cx="3566469" cy="2027096"/>
                    </a:xfrm>
                    <a:prstGeom prst="rect">
                      <a:avLst/>
                    </a:prstGeom>
                    <a:ln>
                      <a:solidFill>
                        <a:schemeClr val="tx1"/>
                      </a:solidFill>
                    </a:ln>
                  </pic:spPr>
                </pic:pic>
              </a:graphicData>
            </a:graphic>
          </wp:inline>
        </w:drawing>
      </w:r>
    </w:p>
    <w:p w14:paraId="2E47EAFA" w14:textId="2DBB97F3" w:rsidR="00C43C2F" w:rsidRDefault="00C43C2F" w:rsidP="00C43C2F">
      <w:pPr>
        <w:pStyle w:val="paragraph"/>
        <w:spacing w:before="0" w:beforeAutospacing="0" w:after="0" w:afterAutospacing="0"/>
        <w:ind w:left="720"/>
        <w:jc w:val="center"/>
        <w:textAlignment w:val="baseline"/>
        <w:rPr>
          <w:rFonts w:ascii="Segoe UI" w:hAnsi="Segoe UI" w:cs="Segoe UI"/>
          <w:sz w:val="18"/>
          <w:szCs w:val="18"/>
        </w:rPr>
      </w:pPr>
      <w:r>
        <w:rPr>
          <w:rStyle w:val="eop"/>
          <w:rFonts w:ascii="Calibri" w:hAnsi="Calibri" w:cs="Calibri"/>
          <w:sz w:val="22"/>
          <w:szCs w:val="22"/>
        </w:rPr>
        <w:t> </w:t>
      </w:r>
    </w:p>
    <w:p w14:paraId="180E3D15" w14:textId="77777777" w:rsidR="00C43C2F" w:rsidRDefault="00C43C2F" w:rsidP="00276102">
      <w:pPr>
        <w:pStyle w:val="paragraph"/>
        <w:numPr>
          <w:ilvl w:val="0"/>
          <w:numId w:val="80"/>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Click on </w:t>
      </w:r>
      <w:r>
        <w:rPr>
          <w:rStyle w:val="normaltextrun"/>
          <w:rFonts w:ascii="Calibri" w:hAnsi="Calibri" w:cs="Calibri"/>
          <w:b/>
          <w:bCs/>
          <w:sz w:val="22"/>
          <w:szCs w:val="22"/>
        </w:rPr>
        <w:t>“Find or Find Next”</w:t>
      </w:r>
      <w:r>
        <w:rPr>
          <w:rStyle w:val="normaltextrun"/>
          <w:rFonts w:ascii="Calibri" w:hAnsi="Calibri" w:cs="Calibri"/>
          <w:sz w:val="22"/>
          <w:szCs w:val="22"/>
        </w:rPr>
        <w:t> button. </w:t>
      </w:r>
      <w:r>
        <w:rPr>
          <w:rStyle w:val="eop"/>
          <w:rFonts w:ascii="Calibri" w:hAnsi="Calibri" w:cs="Calibri"/>
          <w:sz w:val="22"/>
          <w:szCs w:val="22"/>
        </w:rPr>
        <w:t> </w:t>
      </w:r>
    </w:p>
    <w:p w14:paraId="754A144F" w14:textId="77777777" w:rsidR="00C43C2F" w:rsidRDefault="00C43C2F" w:rsidP="00276102">
      <w:pPr>
        <w:pStyle w:val="paragraph"/>
        <w:numPr>
          <w:ilvl w:val="0"/>
          <w:numId w:val="81"/>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sz w:val="22"/>
          <w:szCs w:val="22"/>
        </w:rPr>
        <w:t>Select desired element and Click on the </w:t>
      </w:r>
      <w:r>
        <w:rPr>
          <w:rStyle w:val="normaltextrun"/>
          <w:rFonts w:ascii="Calibri" w:hAnsi="Calibri" w:cs="Calibri"/>
          <w:b/>
          <w:bCs/>
          <w:sz w:val="22"/>
          <w:szCs w:val="22"/>
        </w:rPr>
        <w:t>“Tag Element</w:t>
      </w:r>
      <w:r>
        <w:rPr>
          <w:rStyle w:val="normaltextrun"/>
          <w:rFonts w:ascii="Calibri" w:hAnsi="Calibri" w:cs="Calibri"/>
          <w:sz w:val="22"/>
          <w:szCs w:val="22"/>
        </w:rPr>
        <w:t>” button.</w:t>
      </w:r>
      <w:r>
        <w:rPr>
          <w:rStyle w:val="eop"/>
          <w:rFonts w:ascii="Calibri" w:hAnsi="Calibri" w:cs="Calibri"/>
          <w:sz w:val="22"/>
          <w:szCs w:val="22"/>
        </w:rPr>
        <w:t> </w:t>
      </w:r>
    </w:p>
    <w:p w14:paraId="0D321289" w14:textId="77777777" w:rsidR="00C13FEB" w:rsidRDefault="00C13FEB" w:rsidP="00C13FEB">
      <w:pPr>
        <w:pStyle w:val="paragraph"/>
        <w:spacing w:before="0" w:beforeAutospacing="0" w:after="0" w:afterAutospacing="0"/>
        <w:ind w:left="1080"/>
        <w:jc w:val="both"/>
        <w:textAlignment w:val="baseline"/>
        <w:rPr>
          <w:rStyle w:val="eop"/>
          <w:rFonts w:ascii="Calibri" w:hAnsi="Calibri" w:cs="Calibri"/>
          <w:sz w:val="22"/>
          <w:szCs w:val="22"/>
        </w:rPr>
      </w:pPr>
    </w:p>
    <w:p w14:paraId="2E528624" w14:textId="06D33238" w:rsidR="00C13FEB" w:rsidRDefault="00C13FEB" w:rsidP="00C13FEB">
      <w:pPr>
        <w:jc w:val="center"/>
        <w:rPr>
          <w:rStyle w:val="eop"/>
          <w:rFonts w:ascii="Calibri" w:hAnsi="Calibri" w:cs="Calibri"/>
        </w:rPr>
      </w:pPr>
      <w:r>
        <w:rPr>
          <w:noProof/>
        </w:rPr>
        <w:drawing>
          <wp:inline distT="0" distB="0" distL="0" distR="0" wp14:anchorId="6F3A43FD" wp14:editId="69C1D64B">
            <wp:extent cx="3551228" cy="2042337"/>
            <wp:effectExtent l="19050" t="19050" r="11430" b="15240"/>
            <wp:docPr id="497" name="Picture 497" descr="&quot;Tag Element&quot; highlighted in the &quot;Find Element&quot;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quot;Tag Element&quot; highlighted in the &quot;Find Element&quot; box. "/>
                    <pic:cNvPicPr/>
                  </pic:nvPicPr>
                  <pic:blipFill>
                    <a:blip r:embed="rId124"/>
                    <a:stretch>
                      <a:fillRect/>
                    </a:stretch>
                  </pic:blipFill>
                  <pic:spPr>
                    <a:xfrm>
                      <a:off x="0" y="0"/>
                      <a:ext cx="3551228" cy="2042337"/>
                    </a:xfrm>
                    <a:prstGeom prst="rect">
                      <a:avLst/>
                    </a:prstGeom>
                    <a:ln>
                      <a:solidFill>
                        <a:schemeClr val="tx1"/>
                      </a:solidFill>
                    </a:ln>
                  </pic:spPr>
                </pic:pic>
              </a:graphicData>
            </a:graphic>
          </wp:inline>
        </w:drawing>
      </w:r>
    </w:p>
    <w:p w14:paraId="35FA180E" w14:textId="2462DDC5" w:rsidR="00C43C2F" w:rsidRDefault="00C43C2F" w:rsidP="00C43C2F">
      <w:pPr>
        <w:pStyle w:val="paragraph"/>
        <w:spacing w:before="0" w:beforeAutospacing="0" w:after="0" w:afterAutospacing="0"/>
        <w:ind w:left="720"/>
        <w:jc w:val="center"/>
        <w:textAlignment w:val="baseline"/>
        <w:rPr>
          <w:rFonts w:ascii="Segoe UI" w:hAnsi="Segoe UI" w:cs="Segoe UI"/>
          <w:color w:val="00437E"/>
          <w:sz w:val="18"/>
          <w:szCs w:val="18"/>
        </w:rPr>
      </w:pPr>
      <w:r>
        <w:rPr>
          <w:rStyle w:val="eop"/>
          <w:rFonts w:ascii="Calibri" w:hAnsi="Calibri" w:cs="Calibri"/>
          <w:color w:val="00437E"/>
          <w:sz w:val="32"/>
          <w:szCs w:val="32"/>
        </w:rPr>
        <w:t> </w:t>
      </w:r>
    </w:p>
    <w:p w14:paraId="5679A694" w14:textId="77777777" w:rsidR="00C43C2F" w:rsidRDefault="00C43C2F" w:rsidP="00C43C2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Note:</w:t>
      </w:r>
      <w:r>
        <w:rPr>
          <w:rStyle w:val="normaltextrun"/>
          <w:rFonts w:ascii="Calibri" w:hAnsi="Calibri" w:cs="Calibri"/>
          <w:sz w:val="22"/>
          <w:szCs w:val="22"/>
        </w:rPr>
        <w:t> Remove the unnecessary fields that get automatically added to the form.</w:t>
      </w:r>
      <w:r>
        <w:rPr>
          <w:rStyle w:val="eop"/>
          <w:rFonts w:ascii="Calibri" w:hAnsi="Calibri" w:cs="Calibri"/>
          <w:sz w:val="22"/>
          <w:szCs w:val="22"/>
        </w:rPr>
        <w:t> </w:t>
      </w:r>
    </w:p>
    <w:p w14:paraId="53B1C2C5" w14:textId="77777777" w:rsidR="006D4362" w:rsidRPr="006D4362" w:rsidRDefault="006D4362" w:rsidP="006D4362"/>
    <w:p w14:paraId="27DAA2D6" w14:textId="77777777" w:rsidR="00012224" w:rsidRDefault="00012224" w:rsidP="00012224">
      <w:pPr>
        <w:pStyle w:val="Heading3"/>
        <w:rPr>
          <w:b/>
        </w:rPr>
      </w:pPr>
      <w:bookmarkStart w:id="91" w:name="_Toc57986897"/>
      <w:r>
        <w:rPr>
          <w:b/>
        </w:rPr>
        <w:t>Form field properties</w:t>
      </w:r>
      <w:bookmarkEnd w:id="91"/>
    </w:p>
    <w:p w14:paraId="09A5A36B" w14:textId="76CE6EB9" w:rsidR="00012224" w:rsidRDefault="00012224" w:rsidP="00012224">
      <w:r>
        <w:t xml:space="preserve">Form field properties help to customize PDF form fields. Authors can customize field’s alignment, size, combing, styles, numbers etc. </w:t>
      </w:r>
      <w:r w:rsidR="008665C7">
        <w:t>These customizations</w:t>
      </w:r>
      <w:r>
        <w:t xml:space="preserve"> help to set up basic form validations such as maximum characters allowed, number format, password, time, date and even custom. Authors can customize the form field properties using Format Tab and Options </w:t>
      </w:r>
      <w:r w:rsidR="008665C7">
        <w:t>Tab of</w:t>
      </w:r>
      <w:r>
        <w:t xml:space="preserve"> the Properties dialog box.</w:t>
      </w:r>
    </w:p>
    <w:p w14:paraId="327AF1C6" w14:textId="77777777" w:rsidR="00012224" w:rsidRDefault="00012224" w:rsidP="00012224">
      <w:r>
        <w:rPr>
          <w:b/>
          <w:bCs/>
        </w:rPr>
        <w:t>Note:</w:t>
      </w:r>
      <w:r>
        <w:t xml:space="preserve"> Properties dialog box shows different options in the Options Tab for different types of form fields. </w:t>
      </w:r>
    </w:p>
    <w:p w14:paraId="319A11B9" w14:textId="3B5D6B0E" w:rsidR="00012224" w:rsidRPr="0053785C" w:rsidRDefault="00EE0E48" w:rsidP="00012224">
      <w:r w:rsidRPr="007C7931">
        <w:rPr>
          <w:noProof/>
        </w:rPr>
        <w:drawing>
          <wp:inline distT="0" distB="0" distL="0" distR="0" wp14:anchorId="1206E277" wp14:editId="09E0BA67">
            <wp:extent cx="807886" cy="327445"/>
            <wp:effectExtent l="19050" t="19050" r="11430" b="15875"/>
            <wp:docPr id="533" name="Picture 533"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012224" w14:paraId="330C1EAF" w14:textId="77777777" w:rsidTr="00C96DDF">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7EA6A30C" w14:textId="77777777" w:rsidR="00012224" w:rsidRDefault="00012224" w:rsidP="00C96DDF">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59C9F014" w14:textId="77777777" w:rsidR="00012224" w:rsidRDefault="00012224" w:rsidP="00C96DDF">
            <w:pPr>
              <w:pStyle w:val="Level"/>
              <w:ind w:left="15"/>
            </w:pPr>
            <w:r>
              <w:t>WCAG Conformance Level</w:t>
            </w:r>
          </w:p>
        </w:tc>
      </w:tr>
      <w:tr w:rsidR="00012224" w14:paraId="37A1BB9A" w14:textId="77777777" w:rsidTr="00C96DDF">
        <w:trPr>
          <w:trHeight w:val="521"/>
        </w:trPr>
        <w:tc>
          <w:tcPr>
            <w:tcW w:w="1732" w:type="pct"/>
            <w:tcBorders>
              <w:top w:val="single" w:sz="4" w:space="0" w:color="FFFFFF" w:themeColor="background1"/>
              <w:left w:val="single" w:sz="4" w:space="0" w:color="FFFFFF"/>
              <w:bottom w:val="single" w:sz="4" w:space="0" w:color="FFFFFF" w:themeColor="background1"/>
              <w:right w:val="single" w:sz="4" w:space="0" w:color="FFFFFF" w:themeColor="background1"/>
            </w:tcBorders>
            <w:hideMark/>
          </w:tcPr>
          <w:p w14:paraId="7301FD3B" w14:textId="77777777" w:rsidR="00012224" w:rsidRDefault="00012224" w:rsidP="00C96DDF">
            <w:pPr>
              <w:pStyle w:val="Strong1"/>
            </w:pPr>
            <w:r>
              <w:t>3.3.1 Error Identification</w:t>
            </w:r>
          </w:p>
        </w:tc>
        <w:tc>
          <w:tcPr>
            <w:tcW w:w="3268" w:type="pct"/>
            <w:tcBorders>
              <w:top w:val="single" w:sz="4" w:space="0" w:color="FFFFFF" w:themeColor="background1"/>
              <w:left w:val="single" w:sz="4" w:space="0" w:color="FFFFFF" w:themeColor="background1"/>
              <w:bottom w:val="single" w:sz="4" w:space="0" w:color="FFFFFF" w:themeColor="background1"/>
              <w:right w:val="single" w:sz="4" w:space="0" w:color="FFFFFF"/>
            </w:tcBorders>
            <w:hideMark/>
          </w:tcPr>
          <w:p w14:paraId="2E5CC296" w14:textId="77777777" w:rsidR="00012224" w:rsidRDefault="00012224" w:rsidP="00C96DDF">
            <w:pPr>
              <w:pStyle w:val="Strong1"/>
            </w:pPr>
            <w:r>
              <w:t>A</w:t>
            </w:r>
          </w:p>
        </w:tc>
      </w:tr>
      <w:tr w:rsidR="00012224" w14:paraId="29115892" w14:textId="77777777" w:rsidTr="00C96DDF">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tcPr>
          <w:p w14:paraId="52A6C4E2" w14:textId="77777777" w:rsidR="00012224" w:rsidRDefault="00012224" w:rsidP="00C96DDF">
            <w:pPr>
              <w:pStyle w:val="Strong1"/>
            </w:pPr>
            <w:r>
              <w:t>3.3.2 Labels or Instructions</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tcPr>
          <w:p w14:paraId="62DBE5F2" w14:textId="77777777" w:rsidR="00012224" w:rsidRDefault="00012224" w:rsidP="00C96DDF">
            <w:pPr>
              <w:pStyle w:val="Strong1"/>
            </w:pPr>
            <w:r>
              <w:t>A</w:t>
            </w:r>
          </w:p>
        </w:tc>
      </w:tr>
    </w:tbl>
    <w:p w14:paraId="197FA2D9" w14:textId="77777777" w:rsidR="00012224" w:rsidRDefault="00012224" w:rsidP="00012224">
      <w:pPr>
        <w:pStyle w:val="Heading4"/>
      </w:pPr>
      <w:r w:rsidRPr="005E549F">
        <w:t>How to implement</w:t>
      </w:r>
      <w:r>
        <w:t>?</w:t>
      </w:r>
    </w:p>
    <w:p w14:paraId="50970F16" w14:textId="77777777" w:rsidR="00012224" w:rsidRDefault="00012224" w:rsidP="00012224">
      <w:r>
        <w:t>This section lists the techniques for applying different form field properties in an accessible PDF form.</w:t>
      </w:r>
    </w:p>
    <w:p w14:paraId="4E2A97EE" w14:textId="77777777" w:rsidR="00012224" w:rsidRDefault="00012224" w:rsidP="00012224">
      <w:pPr>
        <w:pStyle w:val="ListParagraph"/>
        <w:numPr>
          <w:ilvl w:val="0"/>
          <w:numId w:val="6"/>
        </w:numPr>
      </w:pPr>
      <w:r>
        <w:t>Set the properties using the Format and Options Tab of the Properties dialog box. To access the Properties dialog box for a form field either double-click on the field or right-click on the field and select Properties option from the context menu.</w:t>
      </w:r>
      <w:r>
        <w:br/>
      </w:r>
    </w:p>
    <w:p w14:paraId="5313769A" w14:textId="77777777" w:rsidR="00012224" w:rsidRDefault="00012224" w:rsidP="00012224">
      <w:r>
        <w:t xml:space="preserve">Adobe offers detailed guidance on how to set up each type of form fields and they can be found at: </w:t>
      </w:r>
      <w:hyperlink r:id="rId125" w:anchor="options_tab_for_form_field_properties" w:history="1">
        <w:r w:rsidRPr="00096C2C">
          <w:rPr>
            <w:rStyle w:val="Hyperlink"/>
          </w:rPr>
          <w:t>https://helpx.adobe.com/in/acrobat/using/pdf-form-field-properties.html#options_tab_for_form_field_properties</w:t>
        </w:r>
      </w:hyperlink>
    </w:p>
    <w:p w14:paraId="2CB9D66D" w14:textId="77777777" w:rsidR="00012224" w:rsidRDefault="00012224" w:rsidP="00012224">
      <w:r>
        <w:t xml:space="preserve">Some of the key options available for form fields in the Format and Options Tab are listed in the following tables: </w:t>
      </w:r>
    </w:p>
    <w:p w14:paraId="7063DD53" w14:textId="77777777" w:rsidR="00012224" w:rsidRDefault="00012224" w:rsidP="00012224">
      <w:pPr>
        <w:pStyle w:val="Do"/>
        <w:numPr>
          <w:ilvl w:val="0"/>
          <w:numId w:val="0"/>
        </w:numPr>
        <w:ind w:left="360" w:hanging="360"/>
      </w:pPr>
    </w:p>
    <w:tbl>
      <w:tblPr>
        <w:tblStyle w:val="TableGrid"/>
        <w:tblW w:w="9355" w:type="dxa"/>
        <w:jc w:val="center"/>
        <w:tblLook w:val="04A0" w:firstRow="1" w:lastRow="0" w:firstColumn="1" w:lastColumn="0" w:noHBand="0" w:noVBand="1"/>
      </w:tblPr>
      <w:tblGrid>
        <w:gridCol w:w="4770"/>
        <w:gridCol w:w="4585"/>
      </w:tblGrid>
      <w:tr w:rsidR="00012224" w14:paraId="47DBE310" w14:textId="77777777" w:rsidTr="00C96DDF">
        <w:trPr>
          <w:jc w:val="center"/>
        </w:trPr>
        <w:tc>
          <w:tcPr>
            <w:tcW w:w="4770" w:type="dxa"/>
          </w:tcPr>
          <w:p w14:paraId="422EAF2A" w14:textId="77777777" w:rsidR="00012224" w:rsidRPr="002F26DB" w:rsidRDefault="00012224" w:rsidP="00C96DDF">
            <w:pPr>
              <w:rPr>
                <w:b/>
                <w:bCs/>
              </w:rPr>
            </w:pPr>
            <w:r w:rsidRPr="002F26DB">
              <w:rPr>
                <w:b/>
                <w:bCs/>
              </w:rPr>
              <w:t>Format Tab Form Field Property</w:t>
            </w:r>
          </w:p>
        </w:tc>
        <w:tc>
          <w:tcPr>
            <w:tcW w:w="4585" w:type="dxa"/>
          </w:tcPr>
          <w:p w14:paraId="1402BB66" w14:textId="77777777" w:rsidR="00012224" w:rsidRPr="002F26DB" w:rsidRDefault="00012224" w:rsidP="00C96DDF">
            <w:pPr>
              <w:rPr>
                <w:b/>
                <w:bCs/>
              </w:rPr>
            </w:pPr>
            <w:r w:rsidRPr="002F26DB">
              <w:rPr>
                <w:b/>
                <w:bCs/>
              </w:rPr>
              <w:t>Description</w:t>
            </w:r>
          </w:p>
        </w:tc>
      </w:tr>
      <w:tr w:rsidR="00012224" w14:paraId="19E3AE59" w14:textId="77777777" w:rsidTr="00C96DDF">
        <w:trPr>
          <w:jc w:val="center"/>
        </w:trPr>
        <w:tc>
          <w:tcPr>
            <w:tcW w:w="4770" w:type="dxa"/>
          </w:tcPr>
          <w:p w14:paraId="59A2C0B1" w14:textId="77777777" w:rsidR="00012224" w:rsidRDefault="00012224" w:rsidP="00C96DDF">
            <w:r>
              <w:t>None</w:t>
            </w:r>
          </w:p>
        </w:tc>
        <w:tc>
          <w:tcPr>
            <w:tcW w:w="4585" w:type="dxa"/>
          </w:tcPr>
          <w:p w14:paraId="53C72502" w14:textId="77777777" w:rsidR="00012224" w:rsidRPr="00F30285" w:rsidRDefault="00012224" w:rsidP="00C96DDF">
            <w:pPr>
              <w:rPr>
                <w:rFonts w:cstheme="minorHAnsi"/>
              </w:rPr>
            </w:pPr>
            <w:r w:rsidRPr="00F30285">
              <w:rPr>
                <w:rFonts w:cstheme="minorHAnsi"/>
                <w:shd w:val="clear" w:color="auto" w:fill="FFFFFF"/>
              </w:rPr>
              <w:t>No additional options are available. The input in a text or dropdown box with this property does not require any specific formatting.</w:t>
            </w:r>
          </w:p>
        </w:tc>
      </w:tr>
      <w:tr w:rsidR="00012224" w14:paraId="492AB713" w14:textId="77777777" w:rsidTr="00C96DDF">
        <w:trPr>
          <w:jc w:val="center"/>
        </w:trPr>
        <w:tc>
          <w:tcPr>
            <w:tcW w:w="4770" w:type="dxa"/>
          </w:tcPr>
          <w:p w14:paraId="4EA44008" w14:textId="77777777" w:rsidR="00012224" w:rsidRDefault="00012224" w:rsidP="00C96DDF">
            <w:r>
              <w:t>Number</w:t>
            </w:r>
          </w:p>
        </w:tc>
        <w:tc>
          <w:tcPr>
            <w:tcW w:w="4585" w:type="dxa"/>
          </w:tcPr>
          <w:p w14:paraId="0E39597D" w14:textId="77777777" w:rsidR="00012224" w:rsidRPr="00F30285" w:rsidRDefault="00012224" w:rsidP="00C96DDF">
            <w:pPr>
              <w:rPr>
                <w:rFonts w:cstheme="minorHAnsi"/>
              </w:rPr>
            </w:pPr>
            <w:r w:rsidRPr="00F30285">
              <w:rPr>
                <w:rFonts w:cstheme="minorHAnsi"/>
                <w:color w:val="333333"/>
                <w:shd w:val="clear" w:color="auto" w:fill="FFFFFF"/>
              </w:rPr>
              <w:t>Imposes the selected formatting options on numeric data entries of decimal places, separator style, currency symbol, Symbol location and negative number style.</w:t>
            </w:r>
          </w:p>
        </w:tc>
      </w:tr>
      <w:tr w:rsidR="00012224" w14:paraId="112BD45D" w14:textId="77777777" w:rsidTr="00C96DDF">
        <w:trPr>
          <w:jc w:val="center"/>
        </w:trPr>
        <w:tc>
          <w:tcPr>
            <w:tcW w:w="4770" w:type="dxa"/>
          </w:tcPr>
          <w:p w14:paraId="06BE2341" w14:textId="77777777" w:rsidR="00012224" w:rsidRDefault="00012224" w:rsidP="00C96DDF">
            <w:r>
              <w:t>Percentage</w:t>
            </w:r>
          </w:p>
        </w:tc>
        <w:tc>
          <w:tcPr>
            <w:tcW w:w="4585" w:type="dxa"/>
          </w:tcPr>
          <w:p w14:paraId="475B35CD" w14:textId="77777777" w:rsidR="00012224" w:rsidRPr="00F30285" w:rsidRDefault="00012224" w:rsidP="00C96DDF">
            <w:pPr>
              <w:rPr>
                <w:rFonts w:cstheme="minorHAnsi"/>
              </w:rPr>
            </w:pPr>
            <w:r w:rsidRPr="00F30285">
              <w:rPr>
                <w:rFonts w:cstheme="minorHAnsi"/>
                <w:color w:val="333333"/>
                <w:shd w:val="clear" w:color="auto" w:fill="FFFFFF"/>
              </w:rPr>
              <w:t>Imposes the selected formatting options on numeric data expressed as a percentage.</w:t>
            </w:r>
          </w:p>
        </w:tc>
      </w:tr>
      <w:tr w:rsidR="00012224" w14:paraId="023B3F01" w14:textId="77777777" w:rsidTr="00C96DDF">
        <w:trPr>
          <w:jc w:val="center"/>
        </w:trPr>
        <w:tc>
          <w:tcPr>
            <w:tcW w:w="4770" w:type="dxa"/>
          </w:tcPr>
          <w:p w14:paraId="597EB3EC" w14:textId="77777777" w:rsidR="00012224" w:rsidRDefault="00012224" w:rsidP="00C96DDF">
            <w:r>
              <w:t>Date</w:t>
            </w:r>
          </w:p>
        </w:tc>
        <w:tc>
          <w:tcPr>
            <w:tcW w:w="4585" w:type="dxa"/>
          </w:tcPr>
          <w:p w14:paraId="6CC95127" w14:textId="77777777" w:rsidR="00012224" w:rsidRPr="00F30285" w:rsidRDefault="00012224" w:rsidP="00C96DDF">
            <w:pPr>
              <w:rPr>
                <w:rFonts w:cstheme="minorHAnsi"/>
              </w:rPr>
            </w:pPr>
            <w:r w:rsidRPr="00F30285">
              <w:rPr>
                <w:rFonts w:cstheme="minorHAnsi"/>
                <w:color w:val="333333"/>
                <w:shd w:val="clear" w:color="auto" w:fill="FFFFFF"/>
              </w:rPr>
              <w:t>List includes one-, two-, and four-digit variations where </w:t>
            </w:r>
            <w:r w:rsidRPr="00F30285">
              <w:rPr>
                <w:rFonts w:cstheme="minorHAnsi"/>
                <w:i/>
                <w:iCs/>
                <w:color w:val="333333"/>
                <w:bdr w:val="none" w:sz="0" w:space="0" w:color="auto" w:frame="1"/>
                <w:shd w:val="clear" w:color="auto" w:fill="FFFFFF"/>
              </w:rPr>
              <w:t>d</w:t>
            </w:r>
            <w:r w:rsidRPr="00F30285">
              <w:rPr>
                <w:rFonts w:cstheme="minorHAnsi"/>
                <w:color w:val="333333"/>
                <w:shd w:val="clear" w:color="auto" w:fill="FFFFFF"/>
              </w:rPr>
              <w:t> stands for the day, </w:t>
            </w:r>
            <w:r w:rsidRPr="00F30285">
              <w:rPr>
                <w:rFonts w:cstheme="minorHAnsi"/>
                <w:i/>
                <w:iCs/>
                <w:color w:val="333333"/>
                <w:bdr w:val="none" w:sz="0" w:space="0" w:color="auto" w:frame="1"/>
                <w:shd w:val="clear" w:color="auto" w:fill="FFFFFF"/>
              </w:rPr>
              <w:t>m</w:t>
            </w:r>
            <w:r w:rsidRPr="00F30285">
              <w:rPr>
                <w:rFonts w:cstheme="minorHAnsi"/>
                <w:color w:val="333333"/>
                <w:shd w:val="clear" w:color="auto" w:fill="FFFFFF"/>
              </w:rPr>
              <w:t> stands for month, and </w:t>
            </w:r>
            <w:r w:rsidRPr="00F30285">
              <w:rPr>
                <w:rFonts w:cstheme="minorHAnsi"/>
                <w:i/>
                <w:iCs/>
                <w:color w:val="333333"/>
                <w:bdr w:val="none" w:sz="0" w:space="0" w:color="auto" w:frame="1"/>
                <w:shd w:val="clear" w:color="auto" w:fill="FFFFFF"/>
              </w:rPr>
              <w:t>y</w:t>
            </w:r>
            <w:r w:rsidRPr="00F30285">
              <w:rPr>
                <w:rFonts w:cstheme="minorHAnsi"/>
                <w:color w:val="333333"/>
                <w:shd w:val="clear" w:color="auto" w:fill="FFFFFF"/>
              </w:rPr>
              <w:t> stands for year.</w:t>
            </w:r>
          </w:p>
        </w:tc>
      </w:tr>
      <w:tr w:rsidR="00012224" w14:paraId="150B1802" w14:textId="77777777" w:rsidTr="00C96DDF">
        <w:trPr>
          <w:jc w:val="center"/>
        </w:trPr>
        <w:tc>
          <w:tcPr>
            <w:tcW w:w="4770" w:type="dxa"/>
          </w:tcPr>
          <w:p w14:paraId="35ECCA54" w14:textId="77777777" w:rsidR="00012224" w:rsidRDefault="00012224" w:rsidP="00C96DDF">
            <w:r>
              <w:t>Time</w:t>
            </w:r>
          </w:p>
        </w:tc>
        <w:tc>
          <w:tcPr>
            <w:tcW w:w="4585" w:type="dxa"/>
          </w:tcPr>
          <w:p w14:paraId="581ABE80" w14:textId="77777777" w:rsidR="00012224" w:rsidRPr="00F30285" w:rsidRDefault="00012224" w:rsidP="00C96DDF">
            <w:pPr>
              <w:rPr>
                <w:rFonts w:cstheme="minorHAnsi"/>
              </w:rPr>
            </w:pPr>
            <w:r w:rsidRPr="00F30285">
              <w:rPr>
                <w:rFonts w:cstheme="minorHAnsi"/>
                <w:color w:val="333333"/>
                <w:shd w:val="clear" w:color="auto" w:fill="FFFFFF"/>
              </w:rPr>
              <w:t>List includes display variations where </w:t>
            </w:r>
            <w:proofErr w:type="spellStart"/>
            <w:r w:rsidRPr="00F30285">
              <w:rPr>
                <w:rFonts w:cstheme="minorHAnsi"/>
                <w:i/>
                <w:iCs/>
                <w:color w:val="333333"/>
                <w:bdr w:val="none" w:sz="0" w:space="0" w:color="auto" w:frame="1"/>
                <w:shd w:val="clear" w:color="auto" w:fill="FFFFFF"/>
              </w:rPr>
              <w:t>h</w:t>
            </w:r>
            <w:proofErr w:type="spellEnd"/>
            <w:r w:rsidRPr="00F30285">
              <w:rPr>
                <w:rFonts w:cstheme="minorHAnsi"/>
                <w:color w:val="333333"/>
                <w:shd w:val="clear" w:color="auto" w:fill="FFFFFF"/>
              </w:rPr>
              <w:t> stands for the hour on a 12-hour clock, </w:t>
            </w:r>
            <w:r w:rsidRPr="00F30285">
              <w:rPr>
                <w:rFonts w:cstheme="minorHAnsi"/>
                <w:i/>
                <w:iCs/>
                <w:color w:val="333333"/>
                <w:bdr w:val="none" w:sz="0" w:space="0" w:color="auto" w:frame="1"/>
                <w:shd w:val="clear" w:color="auto" w:fill="FFFFFF"/>
              </w:rPr>
              <w:t>H</w:t>
            </w:r>
            <w:r w:rsidRPr="00F30285">
              <w:rPr>
                <w:rFonts w:cstheme="minorHAnsi"/>
                <w:color w:val="333333"/>
                <w:shd w:val="clear" w:color="auto" w:fill="FFFFFF"/>
              </w:rPr>
              <w:t> stands for the hour on a 24-hour clock, </w:t>
            </w:r>
            <w:r w:rsidRPr="00F30285">
              <w:rPr>
                <w:rFonts w:cstheme="minorHAnsi"/>
                <w:i/>
                <w:iCs/>
                <w:color w:val="333333"/>
                <w:bdr w:val="none" w:sz="0" w:space="0" w:color="auto" w:frame="1"/>
                <w:shd w:val="clear" w:color="auto" w:fill="FFFFFF"/>
              </w:rPr>
              <w:t>MM</w:t>
            </w:r>
            <w:r w:rsidRPr="00F30285">
              <w:rPr>
                <w:rFonts w:cstheme="minorHAnsi"/>
                <w:color w:val="333333"/>
                <w:shd w:val="clear" w:color="auto" w:fill="FFFFFF"/>
              </w:rPr>
              <w:t> stands for minutes, </w:t>
            </w:r>
            <w:r w:rsidRPr="00F30285">
              <w:rPr>
                <w:rFonts w:cstheme="minorHAnsi"/>
                <w:i/>
                <w:iCs/>
                <w:color w:val="333333"/>
                <w:bdr w:val="none" w:sz="0" w:space="0" w:color="auto" w:frame="1"/>
                <w:shd w:val="clear" w:color="auto" w:fill="FFFFFF"/>
              </w:rPr>
              <w:t>ss</w:t>
            </w:r>
            <w:r w:rsidRPr="00F30285">
              <w:rPr>
                <w:rFonts w:cstheme="minorHAnsi"/>
                <w:color w:val="333333"/>
                <w:shd w:val="clear" w:color="auto" w:fill="FFFFFF"/>
              </w:rPr>
              <w:t> stands for the seconds, and </w:t>
            </w:r>
            <w:proofErr w:type="spellStart"/>
            <w:r w:rsidRPr="00F30285">
              <w:rPr>
                <w:rFonts w:cstheme="minorHAnsi"/>
                <w:i/>
                <w:iCs/>
                <w:color w:val="333333"/>
                <w:bdr w:val="none" w:sz="0" w:space="0" w:color="auto" w:frame="1"/>
                <w:shd w:val="clear" w:color="auto" w:fill="FFFFFF"/>
              </w:rPr>
              <w:t>tt</w:t>
            </w:r>
            <w:proofErr w:type="spellEnd"/>
            <w:r w:rsidRPr="00F30285">
              <w:rPr>
                <w:rFonts w:cstheme="minorHAnsi"/>
                <w:color w:val="333333"/>
                <w:shd w:val="clear" w:color="auto" w:fill="FFFFFF"/>
              </w:rPr>
              <w:t> stands for AM or PM.</w:t>
            </w:r>
          </w:p>
        </w:tc>
      </w:tr>
      <w:tr w:rsidR="00012224" w14:paraId="71C1E574" w14:textId="77777777" w:rsidTr="00C96DDF">
        <w:trPr>
          <w:jc w:val="center"/>
        </w:trPr>
        <w:tc>
          <w:tcPr>
            <w:tcW w:w="4770" w:type="dxa"/>
          </w:tcPr>
          <w:p w14:paraId="65A4C098" w14:textId="77777777" w:rsidR="00012224" w:rsidRDefault="00012224" w:rsidP="00C96DDF">
            <w:r>
              <w:t>Special</w:t>
            </w:r>
          </w:p>
        </w:tc>
        <w:tc>
          <w:tcPr>
            <w:tcW w:w="4585" w:type="dxa"/>
          </w:tcPr>
          <w:p w14:paraId="7C7D6613" w14:textId="77777777" w:rsidR="00012224" w:rsidRPr="00F30285" w:rsidRDefault="00012224" w:rsidP="00C96DDF">
            <w:pPr>
              <w:rPr>
                <w:rFonts w:cstheme="minorHAnsi"/>
              </w:rPr>
            </w:pPr>
            <w:r w:rsidRPr="00F30285">
              <w:rPr>
                <w:rFonts w:cstheme="minorHAnsi"/>
              </w:rPr>
              <w:t xml:space="preserve">Includes zip code, zip code +4, phone number, </w:t>
            </w:r>
            <w:r w:rsidRPr="00F30285">
              <w:rPr>
                <w:rFonts w:cstheme="minorHAnsi"/>
                <w:color w:val="333333"/>
                <w:shd w:val="clear" w:color="auto" w:fill="FFFFFF"/>
              </w:rPr>
              <w:t>Social Security Number, Arbitrary Mask</w:t>
            </w:r>
          </w:p>
        </w:tc>
      </w:tr>
      <w:tr w:rsidR="00012224" w14:paraId="707F3C6D" w14:textId="77777777" w:rsidTr="00C96DDF">
        <w:trPr>
          <w:jc w:val="center"/>
        </w:trPr>
        <w:tc>
          <w:tcPr>
            <w:tcW w:w="4770" w:type="dxa"/>
          </w:tcPr>
          <w:p w14:paraId="368C8B67" w14:textId="77777777" w:rsidR="00012224" w:rsidRDefault="00012224" w:rsidP="00C96DDF">
            <w:r>
              <w:t>Custom</w:t>
            </w:r>
          </w:p>
        </w:tc>
        <w:tc>
          <w:tcPr>
            <w:tcW w:w="4585" w:type="dxa"/>
          </w:tcPr>
          <w:p w14:paraId="48CCB66D" w14:textId="77777777" w:rsidR="00012224" w:rsidRPr="00F30285" w:rsidRDefault="00012224" w:rsidP="00C96DDF">
            <w:pPr>
              <w:rPr>
                <w:rFonts w:cstheme="minorHAnsi"/>
              </w:rPr>
            </w:pPr>
            <w:bookmarkStart w:id="92" w:name="_Hlk57305118"/>
            <w:r w:rsidRPr="00F30285">
              <w:rPr>
                <w:rFonts w:cstheme="minorHAnsi"/>
                <w:color w:val="333333"/>
                <w:shd w:val="clear" w:color="auto" w:fill="FFFFFF"/>
              </w:rPr>
              <w:t xml:space="preserve">Makes additional options available to form designers who want to write their own </w:t>
            </w:r>
            <w:proofErr w:type="spellStart"/>
            <w:r w:rsidRPr="00F30285">
              <w:rPr>
                <w:rFonts w:cstheme="minorHAnsi"/>
                <w:color w:val="333333"/>
                <w:shd w:val="clear" w:color="auto" w:fill="FFFFFF"/>
              </w:rPr>
              <w:t>JavaScripts</w:t>
            </w:r>
            <w:proofErr w:type="spellEnd"/>
            <w:r w:rsidRPr="00F30285">
              <w:rPr>
                <w:rFonts w:cstheme="minorHAnsi"/>
                <w:color w:val="333333"/>
                <w:shd w:val="clear" w:color="auto" w:fill="FFFFFF"/>
              </w:rPr>
              <w:t xml:space="preserve"> for formatting and keystrokes.</w:t>
            </w:r>
            <w:bookmarkEnd w:id="92"/>
          </w:p>
        </w:tc>
      </w:tr>
    </w:tbl>
    <w:p w14:paraId="5C3E10B7" w14:textId="77777777" w:rsidR="00012224" w:rsidRDefault="00012224" w:rsidP="00012224">
      <w:pPr>
        <w:pStyle w:val="Do"/>
        <w:numPr>
          <w:ilvl w:val="0"/>
          <w:numId w:val="0"/>
        </w:numPr>
        <w:ind w:left="360" w:hanging="360"/>
      </w:pPr>
    </w:p>
    <w:p w14:paraId="541424B4" w14:textId="77777777" w:rsidR="00012224" w:rsidRDefault="00012224" w:rsidP="00012224">
      <w:pPr>
        <w:pStyle w:val="Do"/>
        <w:numPr>
          <w:ilvl w:val="0"/>
          <w:numId w:val="0"/>
        </w:numPr>
        <w:ind w:left="360" w:hanging="360"/>
      </w:pPr>
    </w:p>
    <w:p w14:paraId="23D100A2" w14:textId="77777777" w:rsidR="00012224" w:rsidRDefault="00012224" w:rsidP="00012224">
      <w:pPr>
        <w:pStyle w:val="Do"/>
        <w:numPr>
          <w:ilvl w:val="0"/>
          <w:numId w:val="0"/>
        </w:numPr>
        <w:ind w:left="360" w:hanging="360"/>
      </w:pPr>
    </w:p>
    <w:tbl>
      <w:tblPr>
        <w:tblStyle w:val="TableGrid"/>
        <w:tblW w:w="0" w:type="auto"/>
        <w:tblInd w:w="-5" w:type="dxa"/>
        <w:tblLook w:val="04A0" w:firstRow="1" w:lastRow="0" w:firstColumn="1" w:lastColumn="0" w:noHBand="0" w:noVBand="1"/>
      </w:tblPr>
      <w:tblGrid>
        <w:gridCol w:w="4770"/>
        <w:gridCol w:w="4585"/>
      </w:tblGrid>
      <w:tr w:rsidR="00012224" w14:paraId="75970C7D" w14:textId="77777777" w:rsidTr="00C96DDF">
        <w:tc>
          <w:tcPr>
            <w:tcW w:w="4770" w:type="dxa"/>
          </w:tcPr>
          <w:p w14:paraId="24120844" w14:textId="77777777" w:rsidR="00012224" w:rsidRPr="002F26DB" w:rsidRDefault="00012224" w:rsidP="00C96DDF">
            <w:pPr>
              <w:rPr>
                <w:b/>
                <w:bCs/>
              </w:rPr>
            </w:pPr>
            <w:r w:rsidRPr="002F26DB">
              <w:rPr>
                <w:b/>
                <w:bCs/>
              </w:rPr>
              <w:t>Option Tab Form Field Property</w:t>
            </w:r>
          </w:p>
        </w:tc>
        <w:tc>
          <w:tcPr>
            <w:tcW w:w="4585" w:type="dxa"/>
          </w:tcPr>
          <w:p w14:paraId="62D3E222" w14:textId="77777777" w:rsidR="00012224" w:rsidRPr="002F26DB" w:rsidRDefault="00012224" w:rsidP="00C96DDF">
            <w:pPr>
              <w:rPr>
                <w:b/>
                <w:bCs/>
              </w:rPr>
            </w:pPr>
            <w:r w:rsidRPr="002F26DB">
              <w:rPr>
                <w:b/>
                <w:bCs/>
              </w:rPr>
              <w:t>Description</w:t>
            </w:r>
          </w:p>
        </w:tc>
      </w:tr>
      <w:tr w:rsidR="00012224" w14:paraId="0940C11D" w14:textId="77777777" w:rsidTr="00C96DDF">
        <w:tc>
          <w:tcPr>
            <w:tcW w:w="4770" w:type="dxa"/>
          </w:tcPr>
          <w:p w14:paraId="3EC704F5" w14:textId="77777777" w:rsidR="00012224" w:rsidRPr="00975E42" w:rsidRDefault="00012224" w:rsidP="00C96DDF">
            <w:pPr>
              <w:rPr>
                <w:rFonts w:cstheme="minorHAnsi"/>
              </w:rPr>
            </w:pPr>
            <w:r w:rsidRPr="00975E42">
              <w:rPr>
                <w:rFonts w:cstheme="minorHAnsi"/>
                <w:color w:val="333333"/>
                <w:shd w:val="clear" w:color="auto" w:fill="FFFFFF"/>
              </w:rPr>
              <w:t>Scroll Long Text</w:t>
            </w:r>
          </w:p>
        </w:tc>
        <w:tc>
          <w:tcPr>
            <w:tcW w:w="4585" w:type="dxa"/>
          </w:tcPr>
          <w:p w14:paraId="7415F40E" w14:textId="77777777" w:rsidR="00012224" w:rsidRPr="00975E42" w:rsidRDefault="00012224" w:rsidP="00C96DDF">
            <w:pPr>
              <w:rPr>
                <w:rFonts w:cstheme="minorHAnsi"/>
              </w:rPr>
            </w:pPr>
            <w:r w:rsidRPr="00975E42">
              <w:rPr>
                <w:rFonts w:cstheme="minorHAnsi"/>
                <w:color w:val="333333"/>
                <w:shd w:val="clear" w:color="auto" w:fill="FFFFFF"/>
              </w:rPr>
              <w:t>Compensates for text that extends beyond the boundaries of the text field.</w:t>
            </w:r>
          </w:p>
        </w:tc>
      </w:tr>
      <w:tr w:rsidR="00012224" w14:paraId="19118C2C" w14:textId="77777777" w:rsidTr="00C96DDF">
        <w:tc>
          <w:tcPr>
            <w:tcW w:w="4770" w:type="dxa"/>
          </w:tcPr>
          <w:p w14:paraId="143D2B1D" w14:textId="77777777" w:rsidR="00012224" w:rsidRPr="00975E42" w:rsidRDefault="00012224" w:rsidP="00C96DDF">
            <w:pPr>
              <w:rPr>
                <w:rFonts w:cstheme="minorHAnsi"/>
              </w:rPr>
            </w:pPr>
            <w:r w:rsidRPr="00975E42">
              <w:rPr>
                <w:rFonts w:cstheme="minorHAnsi"/>
                <w:color w:val="333333"/>
                <w:shd w:val="clear" w:color="auto" w:fill="FFFFFF"/>
              </w:rPr>
              <w:t>Multi-line</w:t>
            </w:r>
          </w:p>
        </w:tc>
        <w:tc>
          <w:tcPr>
            <w:tcW w:w="4585" w:type="dxa"/>
          </w:tcPr>
          <w:p w14:paraId="09ABA625" w14:textId="77777777" w:rsidR="00012224" w:rsidRPr="00975E42" w:rsidRDefault="00012224" w:rsidP="00C96DDF">
            <w:pPr>
              <w:rPr>
                <w:rFonts w:cstheme="minorHAnsi"/>
              </w:rPr>
            </w:pPr>
            <w:r w:rsidRPr="00975E42">
              <w:rPr>
                <w:rFonts w:cstheme="minorHAnsi"/>
                <w:color w:val="333333"/>
                <w:shd w:val="clear" w:color="auto" w:fill="FFFFFF"/>
              </w:rPr>
              <w:t>Allows more than a single-line entry in the text field.</w:t>
            </w:r>
          </w:p>
        </w:tc>
      </w:tr>
      <w:tr w:rsidR="00012224" w14:paraId="1252722A" w14:textId="77777777" w:rsidTr="00C96DDF">
        <w:tc>
          <w:tcPr>
            <w:tcW w:w="4770" w:type="dxa"/>
          </w:tcPr>
          <w:p w14:paraId="513B2656" w14:textId="77777777" w:rsidR="00012224" w:rsidRPr="00975E42" w:rsidRDefault="00012224" w:rsidP="00C96DDF">
            <w:pPr>
              <w:rPr>
                <w:rFonts w:cstheme="minorHAnsi"/>
              </w:rPr>
            </w:pPr>
            <w:r w:rsidRPr="00975E42">
              <w:rPr>
                <w:rFonts w:cstheme="minorHAnsi"/>
                <w:color w:val="333333"/>
                <w:shd w:val="clear" w:color="auto" w:fill="FFFFFF"/>
              </w:rPr>
              <w:t>Default Value</w:t>
            </w:r>
          </w:p>
        </w:tc>
        <w:tc>
          <w:tcPr>
            <w:tcW w:w="4585" w:type="dxa"/>
          </w:tcPr>
          <w:p w14:paraId="653A8D7A" w14:textId="77777777" w:rsidR="00012224" w:rsidRPr="00975E42" w:rsidRDefault="00012224" w:rsidP="00C96DDF">
            <w:pPr>
              <w:rPr>
                <w:rFonts w:cstheme="minorHAnsi"/>
              </w:rPr>
            </w:pPr>
            <w:r w:rsidRPr="00975E42">
              <w:rPr>
                <w:rFonts w:cstheme="minorHAnsi"/>
                <w:color w:val="333333"/>
                <w:shd w:val="clear" w:color="auto" w:fill="FFFFFF"/>
              </w:rPr>
              <w:t>Specifies the text that appears until the user overwrites it by typing in the field. Enter the default value by typing in this option.</w:t>
            </w:r>
          </w:p>
        </w:tc>
      </w:tr>
      <w:tr w:rsidR="00012224" w14:paraId="0C5039A7" w14:textId="77777777" w:rsidTr="00C96DDF">
        <w:tc>
          <w:tcPr>
            <w:tcW w:w="4770" w:type="dxa"/>
          </w:tcPr>
          <w:p w14:paraId="7FF27DDC" w14:textId="77777777" w:rsidR="00012224" w:rsidRPr="00975E42" w:rsidRDefault="00012224" w:rsidP="00C96DDF">
            <w:pPr>
              <w:rPr>
                <w:rFonts w:cstheme="minorHAnsi"/>
              </w:rPr>
            </w:pPr>
            <w:r w:rsidRPr="00975E42">
              <w:rPr>
                <w:rFonts w:cstheme="minorHAnsi"/>
                <w:color w:val="333333"/>
                <w:shd w:val="clear" w:color="auto" w:fill="FFFFFF"/>
              </w:rPr>
              <w:t>Alignment</w:t>
            </w:r>
          </w:p>
        </w:tc>
        <w:tc>
          <w:tcPr>
            <w:tcW w:w="4585" w:type="dxa"/>
          </w:tcPr>
          <w:p w14:paraId="14D36180" w14:textId="77777777" w:rsidR="00012224" w:rsidRPr="00975E42" w:rsidRDefault="00012224" w:rsidP="00C96DDF">
            <w:pPr>
              <w:rPr>
                <w:rFonts w:cstheme="minorHAnsi"/>
              </w:rPr>
            </w:pPr>
            <w:r w:rsidRPr="00975E42">
              <w:rPr>
                <w:rFonts w:cstheme="minorHAnsi"/>
                <w:color w:val="333333"/>
                <w:shd w:val="clear" w:color="auto" w:fill="FFFFFF"/>
              </w:rPr>
              <w:t>Aligns the text left, right, or center within the field.</w:t>
            </w:r>
          </w:p>
        </w:tc>
      </w:tr>
      <w:tr w:rsidR="00012224" w14:paraId="021EAEBF" w14:textId="77777777" w:rsidTr="00C96DDF">
        <w:tc>
          <w:tcPr>
            <w:tcW w:w="4770" w:type="dxa"/>
          </w:tcPr>
          <w:p w14:paraId="7CC08073" w14:textId="77777777" w:rsidR="00012224" w:rsidRPr="00975E42" w:rsidRDefault="00012224" w:rsidP="00C96DDF">
            <w:pPr>
              <w:rPr>
                <w:rFonts w:cstheme="minorHAnsi"/>
              </w:rPr>
            </w:pPr>
            <w:r w:rsidRPr="00975E42">
              <w:rPr>
                <w:rFonts w:cstheme="minorHAnsi"/>
                <w:color w:val="333333"/>
                <w:shd w:val="clear" w:color="auto" w:fill="FFFFFF"/>
              </w:rPr>
              <w:t xml:space="preserve">Limit </w:t>
            </w:r>
            <w:proofErr w:type="gramStart"/>
            <w:r w:rsidRPr="00975E42">
              <w:rPr>
                <w:rFonts w:cstheme="minorHAnsi"/>
                <w:color w:val="333333"/>
                <w:shd w:val="clear" w:color="auto" w:fill="FFFFFF"/>
              </w:rPr>
              <w:t>Of</w:t>
            </w:r>
            <w:proofErr w:type="gramEnd"/>
            <w:r w:rsidRPr="00975E42">
              <w:rPr>
                <w:rFonts w:cstheme="minorHAnsi"/>
                <w:color w:val="333333"/>
                <w:shd w:val="clear" w:color="auto" w:fill="FFFFFF"/>
              </w:rPr>
              <w:t xml:space="preserve"> Characters</w:t>
            </w:r>
          </w:p>
        </w:tc>
        <w:tc>
          <w:tcPr>
            <w:tcW w:w="4585" w:type="dxa"/>
          </w:tcPr>
          <w:p w14:paraId="000CB23E" w14:textId="77777777" w:rsidR="00012224" w:rsidRPr="00975E42" w:rsidRDefault="00012224" w:rsidP="00C96DDF">
            <w:pPr>
              <w:rPr>
                <w:rFonts w:cstheme="minorHAnsi"/>
              </w:rPr>
            </w:pPr>
            <w:r w:rsidRPr="00975E42">
              <w:rPr>
                <w:rFonts w:cstheme="minorHAnsi"/>
                <w:color w:val="333333"/>
                <w:shd w:val="clear" w:color="auto" w:fill="FFFFFF"/>
              </w:rPr>
              <w:t>Allows entries of up to the number of characters you specify.</w:t>
            </w:r>
          </w:p>
        </w:tc>
      </w:tr>
      <w:tr w:rsidR="00012224" w14:paraId="76E69668" w14:textId="77777777" w:rsidTr="00C96DDF">
        <w:tc>
          <w:tcPr>
            <w:tcW w:w="4770" w:type="dxa"/>
          </w:tcPr>
          <w:p w14:paraId="6E228E08" w14:textId="77777777" w:rsidR="00012224" w:rsidRPr="00975E42" w:rsidRDefault="00012224" w:rsidP="00C96DDF">
            <w:pPr>
              <w:rPr>
                <w:rFonts w:cstheme="minorHAnsi"/>
              </w:rPr>
            </w:pPr>
            <w:r w:rsidRPr="00975E42">
              <w:rPr>
                <w:rFonts w:cstheme="minorHAnsi"/>
                <w:color w:val="333333"/>
                <w:shd w:val="clear" w:color="auto" w:fill="FFFFFF"/>
              </w:rPr>
              <w:t>Password</w:t>
            </w:r>
          </w:p>
        </w:tc>
        <w:tc>
          <w:tcPr>
            <w:tcW w:w="4585" w:type="dxa"/>
          </w:tcPr>
          <w:p w14:paraId="3EAFBCB1" w14:textId="77777777" w:rsidR="00012224" w:rsidRPr="00975E42" w:rsidRDefault="00012224" w:rsidP="00C96DDF">
            <w:pPr>
              <w:rPr>
                <w:rFonts w:cstheme="minorHAnsi"/>
              </w:rPr>
            </w:pPr>
            <w:r w:rsidRPr="00975E42">
              <w:rPr>
                <w:rFonts w:cstheme="minorHAnsi"/>
                <w:color w:val="333333"/>
                <w:shd w:val="clear" w:color="auto" w:fill="FFFFFF"/>
              </w:rPr>
              <w:t>Displays the user-entered text as a series of asterisks (*). This option is available only if </w:t>
            </w:r>
            <w:r w:rsidRPr="00975E42">
              <w:rPr>
                <w:rStyle w:val="uicontrol"/>
                <w:rFonts w:cstheme="minorHAnsi"/>
                <w:color w:val="333333"/>
                <w:bdr w:val="none" w:sz="0" w:space="0" w:color="auto" w:frame="1"/>
                <w:shd w:val="clear" w:color="auto" w:fill="FFFFFF"/>
              </w:rPr>
              <w:t>Check Spelling</w:t>
            </w:r>
            <w:r w:rsidRPr="00975E42">
              <w:rPr>
                <w:rFonts w:cstheme="minorHAnsi"/>
                <w:color w:val="333333"/>
                <w:shd w:val="clear" w:color="auto" w:fill="FFFFFF"/>
              </w:rPr>
              <w:t> is deselected.</w:t>
            </w:r>
          </w:p>
        </w:tc>
      </w:tr>
      <w:tr w:rsidR="00012224" w14:paraId="76355B14" w14:textId="77777777" w:rsidTr="00C96DDF">
        <w:tc>
          <w:tcPr>
            <w:tcW w:w="4770" w:type="dxa"/>
          </w:tcPr>
          <w:p w14:paraId="07251842" w14:textId="77777777" w:rsidR="00012224" w:rsidRPr="00975E42" w:rsidRDefault="00012224" w:rsidP="00C96DDF">
            <w:pPr>
              <w:rPr>
                <w:rFonts w:cstheme="minorHAnsi"/>
                <w:color w:val="333333"/>
              </w:rPr>
            </w:pPr>
            <w:r w:rsidRPr="00975E42">
              <w:rPr>
                <w:rStyle w:val="help-variable-title"/>
                <w:rFonts w:cstheme="minorHAnsi"/>
                <w:color w:val="333333"/>
                <w:bdr w:val="none" w:sz="0" w:space="0" w:color="auto" w:frame="1"/>
              </w:rPr>
              <w:t xml:space="preserve">Field Is Used </w:t>
            </w:r>
            <w:proofErr w:type="gramStart"/>
            <w:r w:rsidRPr="00975E42">
              <w:rPr>
                <w:rStyle w:val="help-variable-title"/>
                <w:rFonts w:cstheme="minorHAnsi"/>
                <w:color w:val="333333"/>
                <w:bdr w:val="none" w:sz="0" w:space="0" w:color="auto" w:frame="1"/>
              </w:rPr>
              <w:t>For</w:t>
            </w:r>
            <w:proofErr w:type="gramEnd"/>
            <w:r w:rsidRPr="00975E42">
              <w:rPr>
                <w:rStyle w:val="help-variable-title"/>
                <w:rFonts w:cstheme="minorHAnsi"/>
                <w:color w:val="333333"/>
                <w:bdr w:val="none" w:sz="0" w:space="0" w:color="auto" w:frame="1"/>
              </w:rPr>
              <w:t xml:space="preserve"> File Selection</w:t>
            </w:r>
          </w:p>
          <w:p w14:paraId="352054D9" w14:textId="77777777" w:rsidR="00012224" w:rsidRPr="00975E42" w:rsidRDefault="00012224" w:rsidP="00C96DDF">
            <w:pPr>
              <w:rPr>
                <w:rFonts w:cstheme="minorHAnsi"/>
              </w:rPr>
            </w:pPr>
          </w:p>
        </w:tc>
        <w:tc>
          <w:tcPr>
            <w:tcW w:w="4585" w:type="dxa"/>
          </w:tcPr>
          <w:p w14:paraId="3463DD81" w14:textId="77777777" w:rsidR="00012224" w:rsidRPr="00975E42" w:rsidRDefault="00012224" w:rsidP="00C96DDF">
            <w:pPr>
              <w:rPr>
                <w:rFonts w:cstheme="minorHAnsi"/>
              </w:rPr>
            </w:pPr>
            <w:r>
              <w:rPr>
                <w:rFonts w:cstheme="minorHAnsi"/>
                <w:color w:val="333333"/>
                <w:shd w:val="clear" w:color="auto" w:fill="FFFFFF"/>
              </w:rPr>
              <w:t>A</w:t>
            </w:r>
            <w:r w:rsidRPr="00975E42">
              <w:rPr>
                <w:rFonts w:cstheme="minorHAnsi"/>
                <w:color w:val="333333"/>
                <w:shd w:val="clear" w:color="auto" w:fill="FFFFFF"/>
              </w:rPr>
              <w:t>llows the user to enter a file path as the field’s value when a file is submitted along with the form. This option is available only when </w:t>
            </w:r>
            <w:r w:rsidRPr="00975E42">
              <w:rPr>
                <w:rStyle w:val="uicontrol"/>
                <w:rFonts w:cstheme="minorHAnsi"/>
                <w:color w:val="333333"/>
                <w:bdr w:val="none" w:sz="0" w:space="0" w:color="auto" w:frame="1"/>
                <w:shd w:val="clear" w:color="auto" w:fill="FFFFFF"/>
              </w:rPr>
              <w:t>Scroll Long Text</w:t>
            </w:r>
            <w:r w:rsidRPr="00975E42">
              <w:rPr>
                <w:rFonts w:cstheme="minorHAnsi"/>
                <w:color w:val="333333"/>
                <w:shd w:val="clear" w:color="auto" w:fill="FFFFFF"/>
              </w:rPr>
              <w:t> is the only selected option in the Options tab.</w:t>
            </w:r>
          </w:p>
        </w:tc>
      </w:tr>
      <w:tr w:rsidR="00012224" w14:paraId="183984BD" w14:textId="77777777" w:rsidTr="00C96DDF">
        <w:tc>
          <w:tcPr>
            <w:tcW w:w="4770" w:type="dxa"/>
          </w:tcPr>
          <w:p w14:paraId="77F3F776" w14:textId="77777777" w:rsidR="00012224" w:rsidRPr="00975E42" w:rsidRDefault="00012224" w:rsidP="00C96DDF">
            <w:pPr>
              <w:rPr>
                <w:rFonts w:cstheme="minorHAnsi"/>
                <w:color w:val="333333"/>
                <w:shd w:val="clear" w:color="auto" w:fill="FFFFFF"/>
              </w:rPr>
            </w:pPr>
            <w:r w:rsidRPr="00975E42">
              <w:rPr>
                <w:rFonts w:cstheme="minorHAnsi"/>
                <w:color w:val="333333"/>
                <w:shd w:val="clear" w:color="auto" w:fill="FFFFFF"/>
              </w:rPr>
              <w:t>Check Spelling</w:t>
            </w:r>
          </w:p>
        </w:tc>
        <w:tc>
          <w:tcPr>
            <w:tcW w:w="4585" w:type="dxa"/>
          </w:tcPr>
          <w:p w14:paraId="65696AF7" w14:textId="77777777" w:rsidR="00012224" w:rsidRPr="00975E42" w:rsidRDefault="00012224" w:rsidP="00C96DDF">
            <w:pPr>
              <w:rPr>
                <w:rFonts w:cstheme="minorHAnsi"/>
              </w:rPr>
            </w:pPr>
            <w:r w:rsidRPr="00975E42">
              <w:rPr>
                <w:rFonts w:cstheme="minorHAnsi"/>
                <w:color w:val="333333"/>
                <w:shd w:val="clear" w:color="auto" w:fill="FFFFFF"/>
              </w:rPr>
              <w:t>Checks the spelling of user-entered text.</w:t>
            </w:r>
          </w:p>
        </w:tc>
      </w:tr>
      <w:tr w:rsidR="00012224" w14:paraId="23278E1A" w14:textId="77777777" w:rsidTr="00C96DDF">
        <w:tc>
          <w:tcPr>
            <w:tcW w:w="4770" w:type="dxa"/>
          </w:tcPr>
          <w:p w14:paraId="71A5F590" w14:textId="77777777" w:rsidR="00012224" w:rsidRPr="00975E42" w:rsidRDefault="00012224" w:rsidP="00C96DDF">
            <w:pPr>
              <w:rPr>
                <w:rFonts w:cstheme="minorHAnsi"/>
                <w:color w:val="333333"/>
                <w:shd w:val="clear" w:color="auto" w:fill="FFFFFF"/>
              </w:rPr>
            </w:pPr>
            <w:r w:rsidRPr="00975E42">
              <w:rPr>
                <w:rFonts w:cstheme="minorHAnsi"/>
                <w:color w:val="333333"/>
                <w:shd w:val="clear" w:color="auto" w:fill="FFFFFF"/>
              </w:rPr>
              <w:t>Allow Rich Text Formatting</w:t>
            </w:r>
          </w:p>
        </w:tc>
        <w:tc>
          <w:tcPr>
            <w:tcW w:w="4585" w:type="dxa"/>
          </w:tcPr>
          <w:p w14:paraId="06CA8A48" w14:textId="77777777" w:rsidR="00012224" w:rsidRPr="00975E42" w:rsidRDefault="00012224" w:rsidP="00C96DDF">
            <w:pPr>
              <w:rPr>
                <w:rFonts w:cstheme="minorHAnsi"/>
              </w:rPr>
            </w:pPr>
            <w:r w:rsidRPr="00975E42">
              <w:rPr>
                <w:rFonts w:cstheme="minorHAnsi"/>
                <w:color w:val="333333"/>
                <w:shd w:val="clear" w:color="auto" w:fill="FFFFFF"/>
              </w:rPr>
              <w:t>Allows users to apply styling information to the text, such as bold or italic. This might be useful in certain text fields where such styling information is important to the meaning of the text, such as an essay.</w:t>
            </w:r>
          </w:p>
        </w:tc>
      </w:tr>
      <w:tr w:rsidR="00012224" w14:paraId="76E88DDF" w14:textId="77777777" w:rsidTr="00C96DDF">
        <w:trPr>
          <w:trHeight w:val="1763"/>
        </w:trPr>
        <w:tc>
          <w:tcPr>
            <w:tcW w:w="4770" w:type="dxa"/>
          </w:tcPr>
          <w:p w14:paraId="3F8339C9" w14:textId="77777777" w:rsidR="00012224" w:rsidRPr="00975E42" w:rsidRDefault="00012224" w:rsidP="00C96DDF">
            <w:pPr>
              <w:rPr>
                <w:rFonts w:cstheme="minorHAnsi"/>
                <w:color w:val="333333"/>
              </w:rPr>
            </w:pPr>
            <w:r w:rsidRPr="00975E42">
              <w:rPr>
                <w:rStyle w:val="help-variable-title"/>
                <w:rFonts w:cstheme="minorHAnsi"/>
                <w:color w:val="333333"/>
                <w:bdr w:val="none" w:sz="0" w:space="0" w:color="auto" w:frame="1"/>
              </w:rPr>
              <w:t xml:space="preserve">Comb </w:t>
            </w:r>
            <w:proofErr w:type="gramStart"/>
            <w:r w:rsidRPr="00975E42">
              <w:rPr>
                <w:rStyle w:val="help-variable-title"/>
                <w:rFonts w:cstheme="minorHAnsi"/>
                <w:color w:val="333333"/>
                <w:bdr w:val="none" w:sz="0" w:space="0" w:color="auto" w:frame="1"/>
              </w:rPr>
              <w:t>Of</w:t>
            </w:r>
            <w:proofErr w:type="gramEnd"/>
            <w:r w:rsidRPr="00975E42">
              <w:rPr>
                <w:rStyle w:val="help-variable-title"/>
                <w:rFonts w:cstheme="minorHAnsi"/>
                <w:color w:val="333333"/>
                <w:bdr w:val="none" w:sz="0" w:space="0" w:color="auto" w:frame="1"/>
              </w:rPr>
              <w:t xml:space="preserve"> Characters</w:t>
            </w:r>
          </w:p>
          <w:p w14:paraId="284CB2A8" w14:textId="77777777" w:rsidR="00012224" w:rsidRPr="00975E42" w:rsidRDefault="00012224" w:rsidP="00C96DDF">
            <w:pPr>
              <w:rPr>
                <w:rFonts w:cstheme="minorHAnsi"/>
                <w:color w:val="333333"/>
                <w:shd w:val="clear" w:color="auto" w:fill="FFFFFF"/>
              </w:rPr>
            </w:pPr>
          </w:p>
        </w:tc>
        <w:tc>
          <w:tcPr>
            <w:tcW w:w="4585" w:type="dxa"/>
          </w:tcPr>
          <w:p w14:paraId="216E9A52" w14:textId="77777777" w:rsidR="00012224" w:rsidRPr="00975E42" w:rsidRDefault="00012224" w:rsidP="00C96DDF">
            <w:pPr>
              <w:rPr>
                <w:rFonts w:cstheme="minorHAnsi"/>
                <w:color w:val="333333"/>
              </w:rPr>
            </w:pPr>
            <w:r>
              <w:rPr>
                <w:rFonts w:cstheme="minorHAnsi"/>
                <w:color w:val="333333"/>
              </w:rPr>
              <w:t>S</w:t>
            </w:r>
            <w:r w:rsidRPr="00975E42">
              <w:rPr>
                <w:rFonts w:cstheme="minorHAnsi"/>
                <w:color w:val="333333"/>
              </w:rPr>
              <w:t>preads the user-entered text evenly across the width of the text field. If a border color is specified in the Appearance tab, each character entered in the field is separated by lines of that color. This option is available only when no other check box is selected.</w:t>
            </w:r>
          </w:p>
          <w:p w14:paraId="2B22F39D" w14:textId="77777777" w:rsidR="00012224" w:rsidRPr="00975E42" w:rsidRDefault="00012224" w:rsidP="00C96DDF">
            <w:pPr>
              <w:rPr>
                <w:rFonts w:cstheme="minorHAnsi"/>
                <w:color w:val="333333"/>
                <w:shd w:val="clear" w:color="auto" w:fill="FFFFFF"/>
              </w:rPr>
            </w:pPr>
          </w:p>
        </w:tc>
      </w:tr>
    </w:tbl>
    <w:p w14:paraId="52979AEC" w14:textId="77777777" w:rsidR="00012224" w:rsidRDefault="00012224" w:rsidP="00012224">
      <w:pPr>
        <w:pStyle w:val="Do"/>
        <w:numPr>
          <w:ilvl w:val="0"/>
          <w:numId w:val="0"/>
        </w:numPr>
        <w:ind w:left="360" w:hanging="360"/>
      </w:pPr>
    </w:p>
    <w:p w14:paraId="1D1F33C4" w14:textId="77777777" w:rsidR="00012224" w:rsidRDefault="00012224" w:rsidP="00012224">
      <w:pPr>
        <w:pStyle w:val="Do"/>
        <w:numPr>
          <w:ilvl w:val="0"/>
          <w:numId w:val="0"/>
        </w:numPr>
        <w:ind w:left="360" w:hanging="360"/>
      </w:pPr>
    </w:p>
    <w:p w14:paraId="2E12F96C" w14:textId="77777777" w:rsidR="00012224" w:rsidRDefault="00012224" w:rsidP="00012224">
      <w:pPr>
        <w:pStyle w:val="Heading4"/>
      </w:pPr>
      <w:r>
        <w:t>Practices to Apply &amp; Avoid</w:t>
      </w:r>
    </w:p>
    <w:p w14:paraId="28F77F0D" w14:textId="77777777" w:rsidR="00012224" w:rsidRDefault="00012224" w:rsidP="00012224">
      <w:pPr>
        <w:pStyle w:val="Dont"/>
      </w:pPr>
      <w:r>
        <w:t>Avoid using untagged or u</w:t>
      </w:r>
      <w:r w:rsidRPr="00DB1130">
        <w:t xml:space="preserve">nidentified </w:t>
      </w:r>
      <w:r>
        <w:t>form fields</w:t>
      </w:r>
      <w:r>
        <w:rPr>
          <w:noProof/>
        </w:rPr>
        <w:t>.</w:t>
      </w:r>
    </w:p>
    <w:p w14:paraId="39D1CEE5" w14:textId="77777777" w:rsidR="00012224" w:rsidRDefault="00012224" w:rsidP="00012224">
      <w:pPr>
        <w:pStyle w:val="Do"/>
        <w:numPr>
          <w:ilvl w:val="0"/>
          <w:numId w:val="0"/>
        </w:numPr>
        <w:ind w:left="360" w:hanging="360"/>
        <w:rPr>
          <w:noProof/>
        </w:rPr>
      </w:pPr>
    </w:p>
    <w:p w14:paraId="40FAF15F" w14:textId="77777777" w:rsidR="00012224" w:rsidRDefault="00012224" w:rsidP="00012224">
      <w:r>
        <w:rPr>
          <w:noProof/>
        </w:rPr>
        <w:t xml:space="preserve">For example, in the </w:t>
      </w:r>
      <w:r w:rsidRPr="000D01A5">
        <w:rPr>
          <w:noProof/>
        </w:rPr>
        <w:t>M07_LIAL2130_13_MyNotes_C07</w:t>
      </w:r>
      <w:r>
        <w:rPr>
          <w:noProof/>
        </w:rPr>
        <w:t xml:space="preserve">.pdf file, </w:t>
      </w:r>
      <w:r>
        <w:t xml:space="preserve">form fields are not identified by the screen reader as they are untagged. </w:t>
      </w:r>
    </w:p>
    <w:p w14:paraId="760A9C9B" w14:textId="77777777" w:rsidR="00012224" w:rsidRDefault="00012224" w:rsidP="00012224">
      <w:pPr>
        <w:jc w:val="center"/>
      </w:pPr>
      <w:r>
        <w:rPr>
          <w:noProof/>
        </w:rPr>
        <w:drawing>
          <wp:inline distT="0" distB="0" distL="0" distR="0" wp14:anchorId="197DA58A" wp14:editId="04445B74">
            <wp:extent cx="5943600" cy="997585"/>
            <wp:effectExtent l="19050" t="19050" r="19050" b="12065"/>
            <wp:docPr id="88" name="Picture 88" descr="Form with untagged form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Form with untagged form fields."/>
                    <pic:cNvPicPr/>
                  </pic:nvPicPr>
                  <pic:blipFill>
                    <a:blip r:embed="rId126"/>
                    <a:stretch>
                      <a:fillRect/>
                    </a:stretch>
                  </pic:blipFill>
                  <pic:spPr>
                    <a:xfrm>
                      <a:off x="0" y="0"/>
                      <a:ext cx="5943600" cy="997585"/>
                    </a:xfrm>
                    <a:prstGeom prst="rect">
                      <a:avLst/>
                    </a:prstGeom>
                    <a:ln>
                      <a:solidFill>
                        <a:schemeClr val="tx1"/>
                      </a:solidFill>
                    </a:ln>
                  </pic:spPr>
                </pic:pic>
              </a:graphicData>
            </a:graphic>
          </wp:inline>
        </w:drawing>
      </w:r>
    </w:p>
    <w:p w14:paraId="1026D102" w14:textId="77777777" w:rsidR="00012224" w:rsidRDefault="00012224" w:rsidP="00012224"/>
    <w:p w14:paraId="3C2D0661" w14:textId="77777777" w:rsidR="00012224" w:rsidRDefault="00012224" w:rsidP="00012224">
      <w:pPr>
        <w:pStyle w:val="Do"/>
      </w:pPr>
      <w:r>
        <w:t xml:space="preserve">Ensure that form fields are tagged accurately. </w:t>
      </w:r>
    </w:p>
    <w:p w14:paraId="265A8A1C" w14:textId="77777777" w:rsidR="00012224" w:rsidRDefault="00012224" w:rsidP="00012224">
      <w:pPr>
        <w:pStyle w:val="Do"/>
        <w:numPr>
          <w:ilvl w:val="0"/>
          <w:numId w:val="0"/>
        </w:numPr>
        <w:ind w:left="360" w:hanging="360"/>
      </w:pPr>
    </w:p>
    <w:p w14:paraId="7A7129F6" w14:textId="77777777" w:rsidR="00012224" w:rsidRDefault="00012224" w:rsidP="00012224">
      <w:r>
        <w:rPr>
          <w:noProof/>
        </w:rPr>
        <w:t xml:space="preserve">For example, in the </w:t>
      </w:r>
      <w:r w:rsidRPr="000D01A5">
        <w:rPr>
          <w:noProof/>
        </w:rPr>
        <w:t>M07_LIAL2130_13_MyNotes_C07</w:t>
      </w:r>
      <w:r>
        <w:rPr>
          <w:noProof/>
        </w:rPr>
        <w:t xml:space="preserve">.pdf file, </w:t>
      </w:r>
      <w:r>
        <w:t xml:space="preserve">form fields are tagged accurately using the &lt;form&gt; and OBJR tags. </w:t>
      </w:r>
    </w:p>
    <w:p w14:paraId="6263C1BE" w14:textId="77777777" w:rsidR="00012224" w:rsidRDefault="00012224" w:rsidP="00012224">
      <w:pPr>
        <w:jc w:val="center"/>
      </w:pPr>
      <w:r>
        <w:rPr>
          <w:noProof/>
        </w:rPr>
        <w:drawing>
          <wp:inline distT="0" distB="0" distL="0" distR="0" wp14:anchorId="4D752D15" wp14:editId="234F6475">
            <wp:extent cx="5943600" cy="1002665"/>
            <wp:effectExtent l="19050" t="19050" r="19050" b="26035"/>
            <wp:docPr id="101" name="Picture 101" descr="Form tagged accurately using the &lt;form&gt; and OBJR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Form tagged accurately using the &lt;form&gt; and OBJR tags."/>
                    <pic:cNvPicPr/>
                  </pic:nvPicPr>
                  <pic:blipFill>
                    <a:blip r:embed="rId127"/>
                    <a:stretch>
                      <a:fillRect/>
                    </a:stretch>
                  </pic:blipFill>
                  <pic:spPr>
                    <a:xfrm>
                      <a:off x="0" y="0"/>
                      <a:ext cx="5943600" cy="1002665"/>
                    </a:xfrm>
                    <a:prstGeom prst="rect">
                      <a:avLst/>
                    </a:prstGeom>
                    <a:ln>
                      <a:solidFill>
                        <a:schemeClr val="tx1"/>
                      </a:solidFill>
                    </a:ln>
                  </pic:spPr>
                </pic:pic>
              </a:graphicData>
            </a:graphic>
          </wp:inline>
        </w:drawing>
      </w:r>
    </w:p>
    <w:p w14:paraId="280C8E23" w14:textId="77777777" w:rsidR="00012224" w:rsidRDefault="00012224" w:rsidP="00012224">
      <w:pPr>
        <w:jc w:val="center"/>
      </w:pPr>
    </w:p>
    <w:p w14:paraId="04B58EB7" w14:textId="77777777" w:rsidR="00012224" w:rsidRDefault="00012224" w:rsidP="00012224">
      <w:pPr>
        <w:pStyle w:val="Do"/>
      </w:pPr>
      <w:r>
        <w:t xml:space="preserve">Select an accurate format for the field property. </w:t>
      </w:r>
    </w:p>
    <w:p w14:paraId="4430A639" w14:textId="77777777" w:rsidR="00012224" w:rsidRDefault="00012224" w:rsidP="00012224"/>
    <w:p w14:paraId="1965A4D6" w14:textId="7DD67412" w:rsidR="00012224" w:rsidRDefault="00012224" w:rsidP="00012224">
      <w:r>
        <w:rPr>
          <w:noProof/>
        </w:rPr>
        <w:t xml:space="preserve">For example, in the </w:t>
      </w:r>
      <w:r w:rsidR="007E1A36" w:rsidRPr="000D01A5">
        <w:rPr>
          <w:noProof/>
        </w:rPr>
        <w:t>M07_LIAL2130_13_MyNotes_C07</w:t>
      </w:r>
      <w:r w:rsidR="007E1A36">
        <w:rPr>
          <w:noProof/>
        </w:rPr>
        <w:t>.pdf</w:t>
      </w:r>
      <w:r>
        <w:rPr>
          <w:noProof/>
        </w:rPr>
        <w:t xml:space="preserve"> file, “</w:t>
      </w:r>
      <w:r>
        <w:t xml:space="preserve">per acre” field is tagged using accurate format property of “number”. </w:t>
      </w:r>
    </w:p>
    <w:p w14:paraId="6B716E32" w14:textId="77777777" w:rsidR="00012224" w:rsidRDefault="00012224" w:rsidP="00012224"/>
    <w:p w14:paraId="799D66CD" w14:textId="77777777" w:rsidR="00012224" w:rsidRDefault="00012224" w:rsidP="00012224">
      <w:r>
        <w:rPr>
          <w:noProof/>
        </w:rPr>
        <w:drawing>
          <wp:inline distT="0" distB="0" distL="0" distR="0" wp14:anchorId="37CDB093" wp14:editId="68FBC999">
            <wp:extent cx="5943600" cy="4736465"/>
            <wp:effectExtent l="19050" t="19050" r="19050" b="26035"/>
            <wp:docPr id="102" name="Picture 102" descr="&quot;Per acre&quot; field marked with an accurate text field property of &quot;Numbe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quot;Per acre&quot; field marked with an accurate text field property of &quot;Number&quot;. "/>
                    <pic:cNvPicPr/>
                  </pic:nvPicPr>
                  <pic:blipFill>
                    <a:blip r:embed="rId128"/>
                    <a:stretch>
                      <a:fillRect/>
                    </a:stretch>
                  </pic:blipFill>
                  <pic:spPr>
                    <a:xfrm>
                      <a:off x="0" y="0"/>
                      <a:ext cx="5943600" cy="4736465"/>
                    </a:xfrm>
                    <a:prstGeom prst="rect">
                      <a:avLst/>
                    </a:prstGeom>
                    <a:ln>
                      <a:solidFill>
                        <a:schemeClr val="tx1"/>
                      </a:solidFill>
                    </a:ln>
                  </pic:spPr>
                </pic:pic>
              </a:graphicData>
            </a:graphic>
          </wp:inline>
        </w:drawing>
      </w:r>
    </w:p>
    <w:p w14:paraId="267DC361" w14:textId="77777777" w:rsidR="00012224" w:rsidRDefault="00012224" w:rsidP="00012224">
      <w:pPr>
        <w:pStyle w:val="Dont"/>
      </w:pPr>
      <w:r>
        <w:t>Avoid using incorrect format properties to tag a form field.</w:t>
      </w:r>
    </w:p>
    <w:p w14:paraId="41BD3249" w14:textId="02AE43ED" w:rsidR="00012224" w:rsidRDefault="00012224" w:rsidP="00012224">
      <w:r>
        <w:rPr>
          <w:noProof/>
        </w:rPr>
        <w:t xml:space="preserve">For example, in the </w:t>
      </w:r>
      <w:r w:rsidRPr="007919DD">
        <w:rPr>
          <w:noProof/>
        </w:rPr>
        <w:t>M01_LIAL_CA13E_IR01_5</w:t>
      </w:r>
      <w:r>
        <w:rPr>
          <w:noProof/>
        </w:rPr>
        <w:t>.pdf file, th</w:t>
      </w:r>
      <w:r w:rsidRPr="00DB1130">
        <w:t xml:space="preserve">e </w:t>
      </w:r>
      <w:r>
        <w:t xml:space="preserve">form field has been </w:t>
      </w:r>
      <w:r w:rsidR="00E844B5">
        <w:t>tagged</w:t>
      </w:r>
      <w:r>
        <w:t xml:space="preserve"> with the appropriate properties. </w:t>
      </w:r>
    </w:p>
    <w:p w14:paraId="123EF064" w14:textId="77777777" w:rsidR="00012224" w:rsidRDefault="00012224" w:rsidP="00012224"/>
    <w:p w14:paraId="1398E5F3" w14:textId="77777777" w:rsidR="00012224" w:rsidRDefault="00012224" w:rsidP="00012224">
      <w:r>
        <w:rPr>
          <w:noProof/>
        </w:rPr>
        <w:drawing>
          <wp:inline distT="0" distB="0" distL="0" distR="0" wp14:anchorId="1E71D664" wp14:editId="103A6BB6">
            <wp:extent cx="5943600" cy="4135755"/>
            <wp:effectExtent l="19050" t="19050" r="19050" b="17145"/>
            <wp:docPr id="103" name="Picture 103" descr="Form field marked with an inaccurate text field proper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Form field marked with an inaccurate text field property. "/>
                    <pic:cNvPicPr/>
                  </pic:nvPicPr>
                  <pic:blipFill>
                    <a:blip r:embed="rId129">
                      <a:extLst>
                        <a:ext uri="{28A0092B-C50C-407E-A947-70E740481C1C}">
                          <a14:useLocalDpi xmlns:a14="http://schemas.microsoft.com/office/drawing/2010/main" val="0"/>
                        </a:ext>
                      </a:extLst>
                    </a:blip>
                    <a:stretch>
                      <a:fillRect/>
                    </a:stretch>
                  </pic:blipFill>
                  <pic:spPr>
                    <a:xfrm>
                      <a:off x="0" y="0"/>
                      <a:ext cx="5943600" cy="4135755"/>
                    </a:xfrm>
                    <a:prstGeom prst="rect">
                      <a:avLst/>
                    </a:prstGeom>
                    <a:ln>
                      <a:solidFill>
                        <a:schemeClr val="tx1"/>
                      </a:solidFill>
                    </a:ln>
                  </pic:spPr>
                </pic:pic>
              </a:graphicData>
            </a:graphic>
          </wp:inline>
        </w:drawing>
      </w:r>
    </w:p>
    <w:p w14:paraId="6BBA68E7" w14:textId="77777777" w:rsidR="00012224" w:rsidRDefault="00012224" w:rsidP="00012224"/>
    <w:p w14:paraId="695746A6" w14:textId="77777777" w:rsidR="00012224" w:rsidRDefault="00012224" w:rsidP="00012224">
      <w:pPr>
        <w:pStyle w:val="Level"/>
        <w:spacing w:after="0"/>
      </w:pPr>
      <w:r>
        <w:t>User Groups Affected</w:t>
      </w:r>
    </w:p>
    <w:p w14:paraId="543E3B53" w14:textId="77777777" w:rsidR="00012224" w:rsidRDefault="00012224" w:rsidP="00012224">
      <w:pPr>
        <w:numPr>
          <w:ilvl w:val="0"/>
          <w:numId w:val="5"/>
        </w:numPr>
        <w:spacing w:after="0" w:line="240" w:lineRule="auto"/>
        <w:contextualSpacing/>
        <w:jc w:val="both"/>
      </w:pPr>
      <w:r>
        <w:t>Blind users</w:t>
      </w:r>
    </w:p>
    <w:p w14:paraId="7276C401" w14:textId="77777777" w:rsidR="00012224" w:rsidRDefault="00012224" w:rsidP="00012224">
      <w:pPr>
        <w:numPr>
          <w:ilvl w:val="0"/>
          <w:numId w:val="5"/>
        </w:numPr>
        <w:spacing w:after="0" w:line="240" w:lineRule="auto"/>
        <w:contextualSpacing/>
        <w:jc w:val="both"/>
      </w:pPr>
      <w:r>
        <w:t>Low-vision users</w:t>
      </w:r>
    </w:p>
    <w:p w14:paraId="514A46EF" w14:textId="77777777" w:rsidR="00012224" w:rsidRDefault="00012224" w:rsidP="00012224">
      <w:pPr>
        <w:numPr>
          <w:ilvl w:val="0"/>
          <w:numId w:val="5"/>
        </w:numPr>
        <w:spacing w:after="0" w:line="240" w:lineRule="auto"/>
        <w:contextualSpacing/>
        <w:jc w:val="both"/>
      </w:pPr>
      <w:r>
        <w:t>Keyboard-only users</w:t>
      </w:r>
    </w:p>
    <w:p w14:paraId="2990204F" w14:textId="77777777" w:rsidR="00012224" w:rsidRDefault="00012224" w:rsidP="00012224">
      <w:pPr>
        <w:numPr>
          <w:ilvl w:val="0"/>
          <w:numId w:val="5"/>
        </w:numPr>
        <w:spacing w:after="0" w:line="240" w:lineRule="auto"/>
        <w:contextualSpacing/>
        <w:jc w:val="both"/>
      </w:pPr>
      <w:r>
        <w:t>Users with learning disabilities</w:t>
      </w:r>
    </w:p>
    <w:p w14:paraId="1934363E" w14:textId="77777777" w:rsidR="00012224" w:rsidRDefault="00012224" w:rsidP="00012224"/>
    <w:p w14:paraId="03119D34" w14:textId="77777777" w:rsidR="00012224" w:rsidRDefault="00012224" w:rsidP="00012224">
      <w:pPr>
        <w:pStyle w:val="Heading4"/>
      </w:pPr>
      <w:r>
        <w:t>How to test for Accessibility?</w:t>
      </w:r>
    </w:p>
    <w:p w14:paraId="55C87B9A" w14:textId="77777777" w:rsidR="00012224" w:rsidRDefault="00012224" w:rsidP="00012224">
      <w:r>
        <w:t>To test a form field’s properties, perform the following steps:</w:t>
      </w:r>
    </w:p>
    <w:p w14:paraId="073AA721" w14:textId="77777777" w:rsidR="00012224" w:rsidRDefault="00012224" w:rsidP="00276102">
      <w:pPr>
        <w:pStyle w:val="ListParagraph"/>
        <w:numPr>
          <w:ilvl w:val="0"/>
          <w:numId w:val="87"/>
        </w:numPr>
      </w:pPr>
      <w:r>
        <w:t>Open the PDF form that needs to be tested using Acrobat Professional.</w:t>
      </w:r>
    </w:p>
    <w:p w14:paraId="702A61D8" w14:textId="77777777" w:rsidR="00012224" w:rsidRDefault="00012224" w:rsidP="00276102">
      <w:pPr>
        <w:pStyle w:val="ListParagraph"/>
        <w:numPr>
          <w:ilvl w:val="0"/>
          <w:numId w:val="87"/>
        </w:numPr>
      </w:pPr>
      <w:r>
        <w:t>Double-click on the form field to activate the Properties dialog box.</w:t>
      </w:r>
    </w:p>
    <w:p w14:paraId="24F898E7" w14:textId="77777777" w:rsidR="00012224" w:rsidRDefault="00012224" w:rsidP="00276102">
      <w:pPr>
        <w:pStyle w:val="ListParagraph"/>
        <w:numPr>
          <w:ilvl w:val="0"/>
          <w:numId w:val="87"/>
        </w:numPr>
      </w:pPr>
      <w:r>
        <w:t>Click on Format Tab and Options Tab to verify the required option, such as date, time, number, alignment, combing, etc.</w:t>
      </w:r>
    </w:p>
    <w:p w14:paraId="700E8C17" w14:textId="17A9C5AB" w:rsidR="00012224" w:rsidRDefault="00012224" w:rsidP="00276102">
      <w:pPr>
        <w:pStyle w:val="ListParagraph"/>
        <w:numPr>
          <w:ilvl w:val="0"/>
          <w:numId w:val="87"/>
        </w:numPr>
      </w:pPr>
      <w:r>
        <w:t xml:space="preserve">If the condition in step 3 </w:t>
      </w:r>
      <w:r w:rsidR="008665C7">
        <w:t>fails,</w:t>
      </w:r>
      <w:r>
        <w:t xml:space="preserve"> then it is an accessibility violation as per WCAG 2.1 success criteria 3.3.1 at Level A.</w:t>
      </w:r>
    </w:p>
    <w:p w14:paraId="792134B4" w14:textId="77777777" w:rsidR="00012224" w:rsidRDefault="00012224" w:rsidP="00012224"/>
    <w:p w14:paraId="09EFE264" w14:textId="77777777" w:rsidR="00012224" w:rsidRDefault="00012224" w:rsidP="00012224">
      <w:pPr>
        <w:pStyle w:val="Heading3"/>
        <w:rPr>
          <w:b/>
        </w:rPr>
      </w:pPr>
      <w:bookmarkStart w:id="93" w:name="_Toc57986898"/>
      <w:bookmarkStart w:id="94" w:name="_Hlk57316373"/>
      <w:r>
        <w:rPr>
          <w:b/>
        </w:rPr>
        <w:t>Form Labels</w:t>
      </w:r>
      <w:bookmarkEnd w:id="93"/>
    </w:p>
    <w:p w14:paraId="52CCD9B0" w14:textId="77777777" w:rsidR="00012224" w:rsidRDefault="00012224" w:rsidP="00012224">
      <w:pPr>
        <w:rPr>
          <w:rFonts w:eastAsia="Times New Roman" w:cstheme="minorHAnsi"/>
          <w:lang w:eastAsia="en-IN"/>
        </w:rPr>
      </w:pPr>
      <w:r>
        <w:rPr>
          <w:rFonts w:eastAsia="Times New Roman" w:cstheme="minorHAnsi"/>
          <w:lang w:eastAsia="en-IN"/>
        </w:rPr>
        <w:t xml:space="preserve">Labels act as a name for the form fields. Based on the label, users understand what information they are required to fill in the respective fields. Labels need to be specified for each form field in an accessible PDF form. Additionally, labels should be unique and descriptive of the field’s purpose. </w:t>
      </w:r>
    </w:p>
    <w:p w14:paraId="17C81A18" w14:textId="1397514D" w:rsidR="00012224" w:rsidRDefault="00012224" w:rsidP="00012224">
      <w:pPr>
        <w:rPr>
          <w:rFonts w:eastAsia="Times New Roman" w:cstheme="minorHAnsi"/>
          <w:lang w:eastAsia="en-IN"/>
        </w:rPr>
      </w:pPr>
      <w:r>
        <w:rPr>
          <w:rFonts w:eastAsia="Times New Roman" w:cstheme="minorHAnsi"/>
          <w:lang w:eastAsia="en-IN"/>
        </w:rPr>
        <w:t xml:space="preserve">Labels should include information about form field constraints, such as date format, file format and any other special instructions that users need to be aware </w:t>
      </w:r>
      <w:r w:rsidR="008665C7">
        <w:rPr>
          <w:rFonts w:eastAsia="Times New Roman" w:cstheme="minorHAnsi"/>
          <w:lang w:eastAsia="en-IN"/>
        </w:rPr>
        <w:t>of while</w:t>
      </w:r>
      <w:r>
        <w:rPr>
          <w:rFonts w:eastAsia="Times New Roman" w:cstheme="minorHAnsi"/>
          <w:lang w:eastAsia="en-IN"/>
        </w:rPr>
        <w:t xml:space="preserve"> filling up the form. Labels even though available visually are not identified as form field’s label for screen reader if they are </w:t>
      </w:r>
      <w:r w:rsidR="008665C7">
        <w:rPr>
          <w:rFonts w:eastAsia="Times New Roman" w:cstheme="minorHAnsi"/>
          <w:lang w:eastAsia="en-IN"/>
        </w:rPr>
        <w:t>not specified</w:t>
      </w:r>
      <w:r>
        <w:rPr>
          <w:rFonts w:eastAsia="Times New Roman" w:cstheme="minorHAnsi"/>
          <w:lang w:eastAsia="en-IN"/>
        </w:rPr>
        <w:t xml:space="preserve"> within "Tooltip” of each form field.</w:t>
      </w:r>
    </w:p>
    <w:p w14:paraId="729DC66F" w14:textId="77777777" w:rsidR="00012224" w:rsidRDefault="00012224" w:rsidP="00012224">
      <w:pPr>
        <w:pStyle w:val="tips"/>
        <w:rPr>
          <w:lang w:eastAsia="en-IN"/>
        </w:rPr>
      </w:pPr>
      <w:r w:rsidRPr="007C7931">
        <w:rPr>
          <w:rFonts w:ascii="Wingdings" w:eastAsia="Wingdings" w:hAnsi="Wingdings" w:cs="Wingdings"/>
          <w:sz w:val="40"/>
          <w:szCs w:val="40"/>
        </w:rPr>
        <w:t></w:t>
      </w:r>
      <w:r>
        <w:rPr>
          <w:lang w:eastAsia="en-IN"/>
        </w:rPr>
        <w:t xml:space="preserve">Tip: </w:t>
      </w:r>
    </w:p>
    <w:p w14:paraId="29D2879D" w14:textId="77777777" w:rsidR="00012224" w:rsidRDefault="00012224" w:rsidP="00012224">
      <w:pPr>
        <w:pStyle w:val="tips"/>
        <w:rPr>
          <w:lang w:eastAsia="en-IN"/>
        </w:rPr>
      </w:pPr>
      <w:r>
        <w:rPr>
          <w:lang w:eastAsia="en-IN"/>
        </w:rPr>
        <w:t>Add appropriate punctuations within the label text and at the end of the label text as it helps screen readers to pause while reading out information for their users.</w:t>
      </w:r>
    </w:p>
    <w:p w14:paraId="0CA94C1C" w14:textId="0D8E2DE5" w:rsidR="00012224" w:rsidRPr="0084594A" w:rsidRDefault="00291306" w:rsidP="00012224">
      <w:r w:rsidRPr="007C7931">
        <w:rPr>
          <w:noProof/>
        </w:rPr>
        <w:drawing>
          <wp:inline distT="0" distB="0" distL="0" distR="0" wp14:anchorId="650895F8" wp14:editId="228359C6">
            <wp:extent cx="807886" cy="327445"/>
            <wp:effectExtent l="19050" t="19050" r="11430" b="15875"/>
            <wp:docPr id="534" name="Picture 53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012224" w14:paraId="64FE8100" w14:textId="77777777" w:rsidTr="00C96DDF">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55D978E1" w14:textId="77777777" w:rsidR="00012224" w:rsidRDefault="00012224" w:rsidP="00C96DDF">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12FF3E1C" w14:textId="77777777" w:rsidR="00012224" w:rsidRDefault="00012224" w:rsidP="00C96DDF">
            <w:pPr>
              <w:pStyle w:val="Level"/>
              <w:ind w:left="15"/>
            </w:pPr>
            <w:r>
              <w:t>WCAG Conformance Level</w:t>
            </w:r>
          </w:p>
        </w:tc>
      </w:tr>
      <w:tr w:rsidR="00012224" w14:paraId="41064FA2" w14:textId="77777777" w:rsidTr="00C96DDF">
        <w:trPr>
          <w:trHeight w:val="521"/>
        </w:trPr>
        <w:tc>
          <w:tcPr>
            <w:tcW w:w="1732" w:type="pct"/>
            <w:tcBorders>
              <w:top w:val="single" w:sz="4" w:space="0" w:color="FFFFFF" w:themeColor="background1"/>
              <w:left w:val="single" w:sz="4" w:space="0" w:color="FFFFFF"/>
              <w:bottom w:val="single" w:sz="4" w:space="0" w:color="FFFFFF" w:themeColor="background1"/>
              <w:right w:val="single" w:sz="4" w:space="0" w:color="FFFFFF" w:themeColor="background1"/>
            </w:tcBorders>
            <w:hideMark/>
          </w:tcPr>
          <w:p w14:paraId="12A7CC1F" w14:textId="77777777" w:rsidR="00012224" w:rsidRPr="002C1211" w:rsidRDefault="00012224" w:rsidP="00C96DDF">
            <w:pPr>
              <w:rPr>
                <w:b/>
                <w:bCs/>
              </w:rPr>
            </w:pPr>
            <w:r w:rsidRPr="002C1211">
              <w:rPr>
                <w:b/>
                <w:bCs/>
              </w:rPr>
              <w:t>1.3.1 Info and Relationships</w:t>
            </w:r>
          </w:p>
        </w:tc>
        <w:tc>
          <w:tcPr>
            <w:tcW w:w="3268" w:type="pct"/>
            <w:tcBorders>
              <w:top w:val="single" w:sz="4" w:space="0" w:color="FFFFFF" w:themeColor="background1"/>
              <w:left w:val="single" w:sz="4" w:space="0" w:color="FFFFFF" w:themeColor="background1"/>
              <w:bottom w:val="single" w:sz="4" w:space="0" w:color="FFFFFF" w:themeColor="background1"/>
              <w:right w:val="single" w:sz="4" w:space="0" w:color="FFFFFF"/>
            </w:tcBorders>
            <w:hideMark/>
          </w:tcPr>
          <w:p w14:paraId="4A4E830C" w14:textId="77777777" w:rsidR="00012224" w:rsidRPr="002C1211" w:rsidRDefault="00012224" w:rsidP="00C96DDF">
            <w:pPr>
              <w:pStyle w:val="Strong1"/>
              <w:rPr>
                <w:bCs/>
              </w:rPr>
            </w:pPr>
            <w:r w:rsidRPr="002C1211">
              <w:rPr>
                <w:bCs/>
              </w:rPr>
              <w:t>A</w:t>
            </w:r>
          </w:p>
        </w:tc>
      </w:tr>
      <w:tr w:rsidR="00012224" w14:paraId="7B7A5779" w14:textId="77777777" w:rsidTr="00C96DDF">
        <w:trPr>
          <w:trHeight w:val="521"/>
        </w:trPr>
        <w:tc>
          <w:tcPr>
            <w:tcW w:w="1732" w:type="pct"/>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2A29BF63" w14:textId="77777777" w:rsidR="00012224" w:rsidRPr="002C1211" w:rsidRDefault="00012224" w:rsidP="00C96DDF">
            <w:pPr>
              <w:rPr>
                <w:b/>
                <w:bCs/>
              </w:rPr>
            </w:pPr>
            <w:r w:rsidRPr="002C1211">
              <w:rPr>
                <w:b/>
                <w:bCs/>
              </w:rPr>
              <w:t>3.3.2 Labels or Instructions</w:t>
            </w:r>
          </w:p>
        </w:tc>
        <w:tc>
          <w:tcPr>
            <w:tcW w:w="3268" w:type="pct"/>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1EA00206" w14:textId="77777777" w:rsidR="00012224" w:rsidRPr="002C1211" w:rsidRDefault="00012224" w:rsidP="00C96DDF">
            <w:pPr>
              <w:pStyle w:val="Strong1"/>
              <w:rPr>
                <w:bCs/>
              </w:rPr>
            </w:pPr>
            <w:r w:rsidRPr="002C1211">
              <w:rPr>
                <w:bCs/>
              </w:rPr>
              <w:t>A</w:t>
            </w:r>
          </w:p>
        </w:tc>
      </w:tr>
      <w:tr w:rsidR="00012224" w14:paraId="4C9AF818" w14:textId="77777777" w:rsidTr="00C96DDF">
        <w:trPr>
          <w:trHeight w:val="521"/>
        </w:trPr>
        <w:tc>
          <w:tcPr>
            <w:tcW w:w="1732" w:type="pct"/>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1F7ABF1C" w14:textId="77777777" w:rsidR="00012224" w:rsidRPr="002C1211" w:rsidRDefault="00012224" w:rsidP="00C96DDF">
            <w:pPr>
              <w:rPr>
                <w:b/>
                <w:bCs/>
              </w:rPr>
            </w:pPr>
            <w:r w:rsidRPr="002C1211">
              <w:rPr>
                <w:b/>
                <w:bCs/>
              </w:rPr>
              <w:t>2.5.3 Label in Name</w:t>
            </w:r>
          </w:p>
        </w:tc>
        <w:tc>
          <w:tcPr>
            <w:tcW w:w="3268" w:type="pct"/>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43025C47" w14:textId="77777777" w:rsidR="00012224" w:rsidRPr="002C1211" w:rsidRDefault="00012224" w:rsidP="00C96DDF">
            <w:pPr>
              <w:pStyle w:val="Strong1"/>
              <w:rPr>
                <w:bCs/>
              </w:rPr>
            </w:pPr>
            <w:r w:rsidRPr="002C1211">
              <w:rPr>
                <w:bCs/>
              </w:rPr>
              <w:t>A</w:t>
            </w:r>
          </w:p>
        </w:tc>
      </w:tr>
      <w:tr w:rsidR="00823362" w14:paraId="12ED6FEF" w14:textId="77777777" w:rsidTr="00C96DDF">
        <w:trPr>
          <w:trHeight w:val="521"/>
        </w:trPr>
        <w:tc>
          <w:tcPr>
            <w:tcW w:w="1732" w:type="pct"/>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2563A4DD" w14:textId="30AD3807" w:rsidR="00823362" w:rsidRPr="00823362" w:rsidRDefault="00823362" w:rsidP="00823362">
            <w:pPr>
              <w:rPr>
                <w:b/>
                <w:bCs/>
              </w:rPr>
            </w:pPr>
            <w:r w:rsidRPr="00823362">
              <w:rPr>
                <w:b/>
                <w:bCs/>
              </w:rPr>
              <w:t>4.1.2 Name, Role, Value</w:t>
            </w:r>
          </w:p>
        </w:tc>
        <w:tc>
          <w:tcPr>
            <w:tcW w:w="3268" w:type="pct"/>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7AB87F02" w14:textId="311330D1" w:rsidR="00823362" w:rsidRPr="00823362" w:rsidRDefault="00823362" w:rsidP="00823362">
            <w:pPr>
              <w:pStyle w:val="Strong1"/>
              <w:rPr>
                <w:bCs/>
              </w:rPr>
            </w:pPr>
            <w:r w:rsidRPr="00823362">
              <w:rPr>
                <w:bCs/>
              </w:rPr>
              <w:t>A</w:t>
            </w:r>
          </w:p>
        </w:tc>
      </w:tr>
      <w:tr w:rsidR="00823362" w14:paraId="00C8D30D" w14:textId="77777777" w:rsidTr="00C96DDF">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tcPr>
          <w:p w14:paraId="702C8490" w14:textId="77777777" w:rsidR="00823362" w:rsidRPr="002C1211" w:rsidRDefault="00823362" w:rsidP="00823362">
            <w:pPr>
              <w:rPr>
                <w:b/>
                <w:bCs/>
              </w:rPr>
            </w:pPr>
            <w:r w:rsidRPr="002C1211">
              <w:rPr>
                <w:b/>
                <w:bCs/>
              </w:rPr>
              <w:t>2.4.6 Headings and Labels</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tcPr>
          <w:p w14:paraId="76E66BF7" w14:textId="77777777" w:rsidR="00823362" w:rsidRPr="002C1211" w:rsidRDefault="00823362" w:rsidP="00823362">
            <w:pPr>
              <w:pStyle w:val="Strong1"/>
              <w:rPr>
                <w:bCs/>
              </w:rPr>
            </w:pPr>
            <w:r w:rsidRPr="002C1211">
              <w:rPr>
                <w:bCs/>
              </w:rPr>
              <w:t>AA</w:t>
            </w:r>
          </w:p>
        </w:tc>
      </w:tr>
    </w:tbl>
    <w:p w14:paraId="335557FD" w14:textId="77777777" w:rsidR="00012224" w:rsidRDefault="00012224" w:rsidP="00012224">
      <w:pPr>
        <w:pStyle w:val="Heading4"/>
      </w:pPr>
      <w:r w:rsidRPr="005E549F">
        <w:t>How to implement</w:t>
      </w:r>
      <w:r>
        <w:t>?</w:t>
      </w:r>
    </w:p>
    <w:p w14:paraId="6C1D5C93" w14:textId="77777777" w:rsidR="00012224" w:rsidRDefault="00012224" w:rsidP="00012224">
      <w:r>
        <w:t>This section lists the techniques for adding labels for form fields in an accessible PDF form.</w:t>
      </w:r>
    </w:p>
    <w:p w14:paraId="3D756CAD" w14:textId="77777777" w:rsidR="00012224" w:rsidRDefault="00012224" w:rsidP="00012224">
      <w:pPr>
        <w:pStyle w:val="ListParagraph"/>
        <w:numPr>
          <w:ilvl w:val="0"/>
          <w:numId w:val="6"/>
        </w:numPr>
      </w:pPr>
      <w:r>
        <w:t>Add unique and descriptive label for each form field.</w:t>
      </w:r>
    </w:p>
    <w:p w14:paraId="5CD6EF0E" w14:textId="159B382C" w:rsidR="00012224" w:rsidRDefault="00012224" w:rsidP="00012224">
      <w:pPr>
        <w:pStyle w:val="ListParagraph"/>
        <w:numPr>
          <w:ilvl w:val="0"/>
          <w:numId w:val="6"/>
        </w:numPr>
      </w:pPr>
      <w:r>
        <w:t xml:space="preserve">Add labels using “Tooltip” field and specify </w:t>
      </w:r>
      <w:r w:rsidR="008665C7">
        <w:t>a</w:t>
      </w:r>
      <w:r>
        <w:t xml:space="preserve"> unique id in the “Name” field of the General Tab of the Properties dialog box.</w:t>
      </w:r>
    </w:p>
    <w:p w14:paraId="3C9DCD7E" w14:textId="77777777" w:rsidR="00012224" w:rsidRDefault="00012224" w:rsidP="00012224"/>
    <w:p w14:paraId="0CE139B6" w14:textId="77777777" w:rsidR="00012224" w:rsidRDefault="00012224" w:rsidP="00012224">
      <w:pPr>
        <w:pStyle w:val="Heading4"/>
      </w:pPr>
      <w:r>
        <w:t>Practices to Apply &amp; Avoid</w:t>
      </w:r>
    </w:p>
    <w:p w14:paraId="376FB3EA" w14:textId="0BE2AA20" w:rsidR="00012224" w:rsidRDefault="00012224" w:rsidP="00012224">
      <w:pPr>
        <w:pStyle w:val="Dont"/>
      </w:pPr>
      <w:r>
        <w:t xml:space="preserve">Avoid specifying incomplete, </w:t>
      </w:r>
      <w:r w:rsidR="00484FE0">
        <w:t>inaccurate,</w:t>
      </w:r>
      <w:r>
        <w:t xml:space="preserve"> or non-descriptive labels for form fields. </w:t>
      </w:r>
    </w:p>
    <w:p w14:paraId="5355E5B5" w14:textId="77777777" w:rsidR="00012224" w:rsidRDefault="00012224" w:rsidP="00012224">
      <w:r>
        <w:rPr>
          <w:noProof/>
        </w:rPr>
        <w:t xml:space="preserve">For example, in the </w:t>
      </w:r>
      <w:r w:rsidRPr="000D01A5">
        <w:rPr>
          <w:noProof/>
        </w:rPr>
        <w:t>M07_LIAL2130_13_MyNotes_C07</w:t>
      </w:r>
      <w:r>
        <w:rPr>
          <w:noProof/>
        </w:rPr>
        <w:t xml:space="preserve">.pdf file, </w:t>
      </w:r>
      <w:r>
        <w:t>form field has an inaccurate and non-descriptive label “undefined_2”.</w:t>
      </w:r>
    </w:p>
    <w:p w14:paraId="215A3875" w14:textId="77777777" w:rsidR="00012224" w:rsidRDefault="00012224" w:rsidP="00012224">
      <w:r>
        <w:rPr>
          <w:noProof/>
        </w:rPr>
        <w:drawing>
          <wp:inline distT="0" distB="0" distL="0" distR="0" wp14:anchorId="198B8AF3" wp14:editId="195E478C">
            <wp:extent cx="5943600" cy="2734945"/>
            <wp:effectExtent l="19050" t="19050" r="19050" b="27305"/>
            <wp:docPr id="504" name="Picture 504" descr="Form field with a non-descriptive and inaccurate lab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Form field with a non-descriptive and inaccurate label. "/>
                    <pic:cNvPicPr/>
                  </pic:nvPicPr>
                  <pic:blipFill>
                    <a:blip r:embed="rId130"/>
                    <a:stretch>
                      <a:fillRect/>
                    </a:stretch>
                  </pic:blipFill>
                  <pic:spPr>
                    <a:xfrm>
                      <a:off x="0" y="0"/>
                      <a:ext cx="5943600" cy="2734945"/>
                    </a:xfrm>
                    <a:prstGeom prst="rect">
                      <a:avLst/>
                    </a:prstGeom>
                    <a:ln>
                      <a:solidFill>
                        <a:schemeClr val="tx1"/>
                      </a:solidFill>
                    </a:ln>
                  </pic:spPr>
                </pic:pic>
              </a:graphicData>
            </a:graphic>
          </wp:inline>
        </w:drawing>
      </w:r>
    </w:p>
    <w:p w14:paraId="1D34A2F8" w14:textId="77777777" w:rsidR="00012224" w:rsidRDefault="00012224" w:rsidP="00012224">
      <w:pPr>
        <w:pStyle w:val="Do"/>
      </w:pPr>
      <w:r>
        <w:t>Specify accurate label for form fields.</w:t>
      </w:r>
    </w:p>
    <w:p w14:paraId="075CBBFE" w14:textId="77777777" w:rsidR="00012224" w:rsidRDefault="00012224" w:rsidP="00012224"/>
    <w:p w14:paraId="0BA4C616" w14:textId="77777777" w:rsidR="00012224" w:rsidRDefault="00012224" w:rsidP="00012224">
      <w:r>
        <w:rPr>
          <w:noProof/>
        </w:rPr>
        <w:t xml:space="preserve">For example, in the </w:t>
      </w:r>
      <w:r w:rsidRPr="000D01A5">
        <w:rPr>
          <w:noProof/>
        </w:rPr>
        <w:t>M07_LIAL2130_13_MyNotes_C07</w:t>
      </w:r>
      <w:r>
        <w:rPr>
          <w:noProof/>
        </w:rPr>
        <w:t xml:space="preserve">.pdf file, </w:t>
      </w:r>
      <w:r>
        <w:t xml:space="preserve">form field has an accurate and descriptive label “date” for the “date” text field. </w:t>
      </w:r>
    </w:p>
    <w:p w14:paraId="4B4FE00E" w14:textId="77777777" w:rsidR="00012224" w:rsidRDefault="00012224" w:rsidP="00012224"/>
    <w:p w14:paraId="52535D6A" w14:textId="77777777" w:rsidR="00012224" w:rsidRDefault="00012224" w:rsidP="00012224">
      <w:pPr>
        <w:jc w:val="center"/>
      </w:pPr>
      <w:r>
        <w:rPr>
          <w:noProof/>
        </w:rPr>
        <w:drawing>
          <wp:inline distT="0" distB="0" distL="0" distR="0" wp14:anchorId="50EB9356" wp14:editId="78801D09">
            <wp:extent cx="5943600" cy="4077970"/>
            <wp:effectExtent l="19050" t="19050" r="19050" b="17780"/>
            <wp:docPr id="505" name="Picture 505" descr="Date field with a descriptive and accurate lab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ate field with a descriptive and accurate label. "/>
                    <pic:cNvPicPr/>
                  </pic:nvPicPr>
                  <pic:blipFill>
                    <a:blip r:embed="rId131"/>
                    <a:stretch>
                      <a:fillRect/>
                    </a:stretch>
                  </pic:blipFill>
                  <pic:spPr>
                    <a:xfrm>
                      <a:off x="0" y="0"/>
                      <a:ext cx="5943600" cy="4077970"/>
                    </a:xfrm>
                    <a:prstGeom prst="rect">
                      <a:avLst/>
                    </a:prstGeom>
                    <a:ln>
                      <a:solidFill>
                        <a:schemeClr val="tx1"/>
                      </a:solidFill>
                    </a:ln>
                  </pic:spPr>
                </pic:pic>
              </a:graphicData>
            </a:graphic>
          </wp:inline>
        </w:drawing>
      </w:r>
    </w:p>
    <w:p w14:paraId="63338DA9" w14:textId="77777777" w:rsidR="00012224" w:rsidRDefault="00012224" w:rsidP="00012224"/>
    <w:p w14:paraId="4BCE8AA6" w14:textId="77777777" w:rsidR="00012224" w:rsidRDefault="00012224" w:rsidP="00012224">
      <w:pPr>
        <w:pStyle w:val="Level"/>
        <w:spacing w:after="0"/>
      </w:pPr>
      <w:r>
        <w:t>User Groups Affected</w:t>
      </w:r>
    </w:p>
    <w:p w14:paraId="4DA9DE9E" w14:textId="77777777" w:rsidR="00012224" w:rsidRDefault="00012224" w:rsidP="00012224">
      <w:pPr>
        <w:pStyle w:val="Bulletlist"/>
        <w:spacing w:after="0" w:afterAutospacing="0"/>
      </w:pPr>
      <w:r>
        <w:t>Blind users</w:t>
      </w:r>
    </w:p>
    <w:p w14:paraId="08CE24D9" w14:textId="77777777" w:rsidR="00012224" w:rsidRDefault="00012224" w:rsidP="00012224">
      <w:pPr>
        <w:pStyle w:val="Bulletlist"/>
        <w:spacing w:after="0" w:afterAutospacing="0"/>
      </w:pPr>
      <w:r>
        <w:t>Low-vision users</w:t>
      </w:r>
    </w:p>
    <w:p w14:paraId="67685D50" w14:textId="77777777" w:rsidR="00012224" w:rsidRDefault="00012224" w:rsidP="00012224">
      <w:pPr>
        <w:pStyle w:val="Bulletlist"/>
        <w:spacing w:after="0" w:afterAutospacing="0"/>
      </w:pPr>
      <w:r>
        <w:t>Keyboard-only users</w:t>
      </w:r>
    </w:p>
    <w:p w14:paraId="29D0C704" w14:textId="77777777" w:rsidR="00012224" w:rsidRDefault="00012224" w:rsidP="00012224">
      <w:pPr>
        <w:numPr>
          <w:ilvl w:val="0"/>
          <w:numId w:val="5"/>
        </w:numPr>
        <w:spacing w:after="0" w:line="240" w:lineRule="auto"/>
        <w:contextualSpacing/>
        <w:jc w:val="both"/>
      </w:pPr>
      <w:r>
        <w:t>Users with learning disabilities</w:t>
      </w:r>
    </w:p>
    <w:p w14:paraId="496FAF15" w14:textId="77777777" w:rsidR="00012224" w:rsidRDefault="00012224" w:rsidP="00012224"/>
    <w:p w14:paraId="5C9C8F2B" w14:textId="77777777" w:rsidR="00012224" w:rsidRDefault="00012224" w:rsidP="00012224"/>
    <w:p w14:paraId="7D2D5CF4" w14:textId="77777777" w:rsidR="00012224" w:rsidRDefault="00012224" w:rsidP="00012224">
      <w:pPr>
        <w:pStyle w:val="Heading4"/>
      </w:pPr>
      <w:r>
        <w:t>How to test for Accessibility?</w:t>
      </w:r>
    </w:p>
    <w:p w14:paraId="5053F1E7" w14:textId="77777777" w:rsidR="00012224" w:rsidRDefault="00012224" w:rsidP="00012224">
      <w:r>
        <w:t>To test labels for form fields in a PDF form, perform the following steps:</w:t>
      </w:r>
    </w:p>
    <w:p w14:paraId="3F740F19" w14:textId="77777777" w:rsidR="00012224" w:rsidRDefault="00012224" w:rsidP="00276102">
      <w:pPr>
        <w:pStyle w:val="ListParagraph"/>
        <w:numPr>
          <w:ilvl w:val="0"/>
          <w:numId w:val="86"/>
        </w:numPr>
      </w:pPr>
      <w:r>
        <w:t>Open the PDF form that needs to be tested using Acrobat Professional.</w:t>
      </w:r>
    </w:p>
    <w:p w14:paraId="6274064D" w14:textId="77777777" w:rsidR="00012224" w:rsidRDefault="00012224" w:rsidP="00276102">
      <w:pPr>
        <w:pStyle w:val="ListParagraph"/>
        <w:numPr>
          <w:ilvl w:val="0"/>
          <w:numId w:val="86"/>
        </w:numPr>
      </w:pPr>
      <w:r>
        <w:t xml:space="preserve">Double-click on the field to activate the Properties dialog box. </w:t>
      </w:r>
    </w:p>
    <w:p w14:paraId="1822981C" w14:textId="77777777" w:rsidR="00012224" w:rsidRDefault="00012224" w:rsidP="00276102">
      <w:pPr>
        <w:pStyle w:val="ListParagraph"/>
        <w:numPr>
          <w:ilvl w:val="0"/>
          <w:numId w:val="86"/>
        </w:numPr>
      </w:pPr>
      <w:r>
        <w:t>Click on the General Tab and check if label is specified in the “Tooltip” field.</w:t>
      </w:r>
    </w:p>
    <w:p w14:paraId="02321F60" w14:textId="77777777" w:rsidR="00012224" w:rsidRDefault="00012224" w:rsidP="00276102">
      <w:pPr>
        <w:pStyle w:val="ListParagraph"/>
        <w:numPr>
          <w:ilvl w:val="0"/>
          <w:numId w:val="86"/>
        </w:numPr>
      </w:pPr>
      <w:r>
        <w:t>Turn on Jaws or NVDA.</w:t>
      </w:r>
    </w:p>
    <w:p w14:paraId="57EA5800" w14:textId="77777777" w:rsidR="00012224" w:rsidRDefault="00012224" w:rsidP="00276102">
      <w:pPr>
        <w:pStyle w:val="ListParagraph"/>
        <w:numPr>
          <w:ilvl w:val="0"/>
          <w:numId w:val="86"/>
        </w:numPr>
      </w:pPr>
      <w:r>
        <w:t>Press Tab to navigate to the form field and listen if the label is announced.</w:t>
      </w:r>
    </w:p>
    <w:p w14:paraId="543EE5B2" w14:textId="77777777" w:rsidR="00012224" w:rsidRDefault="00012224" w:rsidP="00276102">
      <w:pPr>
        <w:pStyle w:val="ListParagraph"/>
        <w:numPr>
          <w:ilvl w:val="0"/>
          <w:numId w:val="86"/>
        </w:numPr>
      </w:pPr>
      <w:r>
        <w:t>Listen if the label is unique and descriptive of the field’s purpose.</w:t>
      </w:r>
    </w:p>
    <w:p w14:paraId="0BFECB83" w14:textId="77777777" w:rsidR="00012224" w:rsidRDefault="00012224" w:rsidP="00276102">
      <w:pPr>
        <w:pStyle w:val="ListParagraph"/>
        <w:numPr>
          <w:ilvl w:val="0"/>
          <w:numId w:val="86"/>
        </w:numPr>
      </w:pPr>
      <w:r>
        <w:t>If the conditions in step 3 and 5 fail than it is an Accessibility violation as per WCAG 2.1 success criteria 1.3.1 and 3.3.2 at Level A.</w:t>
      </w:r>
    </w:p>
    <w:p w14:paraId="48D21F01" w14:textId="77777777" w:rsidR="00012224" w:rsidRDefault="00012224" w:rsidP="00276102">
      <w:pPr>
        <w:pStyle w:val="ListParagraph"/>
        <w:numPr>
          <w:ilvl w:val="0"/>
          <w:numId w:val="86"/>
        </w:numPr>
      </w:pPr>
      <w:r>
        <w:t>If the condition in step 6 fails than it is an Accessibility violation as per WCAG 2.1 success criteria 2.4.6 at Level AA.</w:t>
      </w:r>
    </w:p>
    <w:bookmarkEnd w:id="94"/>
    <w:p w14:paraId="0724C688" w14:textId="77777777" w:rsidR="008F0E9B" w:rsidRDefault="008F0E9B" w:rsidP="001977D5"/>
    <w:p w14:paraId="5E251932" w14:textId="77777777" w:rsidR="00C609D4" w:rsidRPr="00317F29" w:rsidRDefault="00C609D4" w:rsidP="00C609D4">
      <w:pPr>
        <w:pStyle w:val="Heading3"/>
      </w:pPr>
      <w:bookmarkStart w:id="95" w:name="_Toc57986899"/>
      <w:bookmarkStart w:id="96" w:name="_Hlk57316050"/>
      <w:r w:rsidRPr="00317F29">
        <w:t>Grouping form fields</w:t>
      </w:r>
      <w:bookmarkEnd w:id="95"/>
      <w:r w:rsidRPr="00317F29">
        <w:t xml:space="preserve"> </w:t>
      </w:r>
    </w:p>
    <w:p w14:paraId="50447F82" w14:textId="20EB3C00" w:rsidR="00C609D4" w:rsidRDefault="00C609D4" w:rsidP="00C609D4">
      <w:r>
        <w:t xml:space="preserve">Form fields, such as radio buttons are grouped together to communicate to users that they are </w:t>
      </w:r>
      <w:r w:rsidR="008665C7">
        <w:t>related,</w:t>
      </w:r>
      <w:r>
        <w:t xml:space="preserve"> and a group name needs to be specified to help convey the relationship programmatically. In PDF radio buttons can be assigned a group name which results in assistive technologies identifying the </w:t>
      </w:r>
      <w:r w:rsidR="008665C7">
        <w:t>name for</w:t>
      </w:r>
      <w:r>
        <w:t xml:space="preserve"> their users while rendering related form fields. Additionally, different radio </w:t>
      </w:r>
      <w:r w:rsidR="002156B8">
        <w:t>b</w:t>
      </w:r>
      <w:r>
        <w:t xml:space="preserve">uttons are assigned a name which then informs users about their name as well as most importantly how many form fields are grouped together. </w:t>
      </w:r>
    </w:p>
    <w:p w14:paraId="6EDC9117" w14:textId="77777777" w:rsidR="00C609D4" w:rsidRDefault="00C609D4" w:rsidP="00C609D4">
      <w:r>
        <w:t>For example, a screen reader will read out group of form fields in the following manner:</w:t>
      </w:r>
    </w:p>
    <w:p w14:paraId="1EB70AA8" w14:textId="77777777" w:rsidR="00C609D4" w:rsidRDefault="00C609D4" w:rsidP="00276102">
      <w:pPr>
        <w:pStyle w:val="ListParagraph"/>
        <w:numPr>
          <w:ilvl w:val="0"/>
          <w:numId w:val="84"/>
        </w:numPr>
      </w:pPr>
      <w:r>
        <w:t xml:space="preserve">Gender Male Radio button not checked 1 of </w:t>
      </w:r>
      <w:proofErr w:type="gramStart"/>
      <w:r>
        <w:t>2</w:t>
      </w:r>
      <w:proofErr w:type="gramEnd"/>
    </w:p>
    <w:p w14:paraId="6F2086B3" w14:textId="77777777" w:rsidR="00C609D4" w:rsidRDefault="00C609D4" w:rsidP="00276102">
      <w:pPr>
        <w:pStyle w:val="ListParagraph"/>
        <w:numPr>
          <w:ilvl w:val="0"/>
          <w:numId w:val="84"/>
        </w:numPr>
      </w:pPr>
      <w:r>
        <w:t xml:space="preserve">Gender Female Radio button checked 2 of 2. </w:t>
      </w:r>
    </w:p>
    <w:p w14:paraId="4DDC7FA8" w14:textId="2A1CF243" w:rsidR="00C609D4" w:rsidRDefault="00C609D4" w:rsidP="00C609D4">
      <w:r>
        <w:t xml:space="preserve">In the above example, Gender is the group name and Male as well as Female are names for radio buttons. Since both Male and Female radio buttons have a common group name, a screen reader renders them as a group of two radio buttons and </w:t>
      </w:r>
      <w:r w:rsidR="008665C7">
        <w:t>announces,</w:t>
      </w:r>
      <w:r>
        <w:t xml:space="preserve"> “1 of 2” and “2 of 2” for their users. </w:t>
      </w:r>
    </w:p>
    <w:p w14:paraId="1F1A28F9" w14:textId="346215EA" w:rsidR="00C609D4" w:rsidRPr="00C80E77" w:rsidRDefault="00291306" w:rsidP="00C609D4">
      <w:r w:rsidRPr="007C7931">
        <w:rPr>
          <w:noProof/>
        </w:rPr>
        <w:drawing>
          <wp:inline distT="0" distB="0" distL="0" distR="0" wp14:anchorId="3E67D4D2" wp14:editId="31EF816F">
            <wp:extent cx="807886" cy="327445"/>
            <wp:effectExtent l="19050" t="19050" r="11430" b="15875"/>
            <wp:docPr id="536" name="Picture 53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C609D4" w14:paraId="319F8286" w14:textId="77777777" w:rsidTr="00C96DDF">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49A2A33C" w14:textId="77777777" w:rsidR="00C609D4" w:rsidRDefault="00C609D4" w:rsidP="00C96DDF">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7F5D1946" w14:textId="77777777" w:rsidR="00C609D4" w:rsidRDefault="00C609D4" w:rsidP="00C96DDF">
            <w:pPr>
              <w:pStyle w:val="Level"/>
              <w:ind w:left="15"/>
            </w:pPr>
            <w:r>
              <w:t>WCAG Conformance Level</w:t>
            </w:r>
          </w:p>
        </w:tc>
      </w:tr>
      <w:tr w:rsidR="00C609D4" w14:paraId="27484D2C" w14:textId="77777777" w:rsidTr="00C96DDF">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4F5F1E54" w14:textId="77777777" w:rsidR="00C609D4" w:rsidRPr="00212E00" w:rsidRDefault="00C609D4" w:rsidP="00C96DDF">
            <w:pPr>
              <w:rPr>
                <w:b/>
                <w:bCs/>
              </w:rPr>
            </w:pPr>
            <w:r w:rsidRPr="00212E00">
              <w:rPr>
                <w:b/>
                <w:bCs/>
              </w:rPr>
              <w:t>1.3.1</w:t>
            </w:r>
            <w:r>
              <w:rPr>
                <w:b/>
                <w:bCs/>
              </w:rPr>
              <w:t xml:space="preserve"> Info and Relationships</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0F1B5994" w14:textId="77777777" w:rsidR="00C609D4" w:rsidRDefault="00C609D4" w:rsidP="00C96DDF">
            <w:pPr>
              <w:pStyle w:val="Strong1"/>
            </w:pPr>
            <w:r>
              <w:t>A</w:t>
            </w:r>
          </w:p>
        </w:tc>
      </w:tr>
    </w:tbl>
    <w:p w14:paraId="1BC552A0" w14:textId="77777777" w:rsidR="00C609D4" w:rsidRDefault="00C609D4" w:rsidP="00C609D4">
      <w:pPr>
        <w:pStyle w:val="Heading4"/>
      </w:pPr>
      <w:r w:rsidRPr="005E549F">
        <w:t>How to implement</w:t>
      </w:r>
      <w:r>
        <w:t>?</w:t>
      </w:r>
    </w:p>
    <w:p w14:paraId="7BFF7C18" w14:textId="77777777" w:rsidR="00C609D4" w:rsidRDefault="00C609D4" w:rsidP="00C609D4">
      <w:r>
        <w:t xml:space="preserve">This section lists the techniques for specifying group names for related form fields in a PDF form. </w:t>
      </w:r>
    </w:p>
    <w:p w14:paraId="134898DC" w14:textId="77777777" w:rsidR="00C609D4" w:rsidRDefault="00C609D4" w:rsidP="00C609D4">
      <w:pPr>
        <w:pStyle w:val="ListParagraph"/>
        <w:numPr>
          <w:ilvl w:val="0"/>
          <w:numId w:val="6"/>
        </w:numPr>
      </w:pPr>
      <w:r>
        <w:t>Specify the group name using the “Name” and “Tooltip” options available in the General Tab of the radio button’s Properties dialog box.</w:t>
      </w:r>
    </w:p>
    <w:p w14:paraId="631CF860" w14:textId="52E04C11" w:rsidR="00C609D4" w:rsidRDefault="008665C7" w:rsidP="00C609D4">
      <w:pPr>
        <w:pStyle w:val="ListParagraph"/>
        <w:numPr>
          <w:ilvl w:val="0"/>
          <w:numId w:val="6"/>
        </w:numPr>
      </w:pPr>
      <w:r>
        <w:t>Specify names</w:t>
      </w:r>
      <w:r w:rsidR="00C609D4">
        <w:t xml:space="preserve"> of each radio button using the Choice 1, Choice 2 etc. options available in the Options Tab of the radio button’s Properties dialog box. </w:t>
      </w:r>
    </w:p>
    <w:p w14:paraId="69716D83" w14:textId="77777777" w:rsidR="00C609D4" w:rsidRDefault="00C609D4" w:rsidP="00C609D4"/>
    <w:p w14:paraId="3F833759" w14:textId="77777777" w:rsidR="00C609D4" w:rsidRDefault="00C609D4" w:rsidP="00C609D4">
      <w:pPr>
        <w:pStyle w:val="Heading4"/>
      </w:pPr>
      <w:r>
        <w:t>Practices to Apply &amp; Avoid</w:t>
      </w:r>
    </w:p>
    <w:p w14:paraId="27EF155E" w14:textId="77777777" w:rsidR="00C609D4" w:rsidRDefault="00C609D4" w:rsidP="00C609D4">
      <w:pPr>
        <w:pStyle w:val="Do"/>
      </w:pPr>
      <w:r>
        <w:t xml:space="preserve">Ensure to use the correct group names and group all relevant options together. </w:t>
      </w:r>
    </w:p>
    <w:p w14:paraId="1A138E4B" w14:textId="77777777" w:rsidR="00C609D4" w:rsidRDefault="00C609D4" w:rsidP="00C609D4">
      <w:pPr>
        <w:pStyle w:val="Do"/>
        <w:numPr>
          <w:ilvl w:val="0"/>
          <w:numId w:val="0"/>
        </w:numPr>
      </w:pPr>
    </w:p>
    <w:p w14:paraId="7B46903C" w14:textId="77777777" w:rsidR="00C609D4" w:rsidRDefault="00C609D4" w:rsidP="00C609D4">
      <w:r>
        <w:rPr>
          <w:noProof/>
        </w:rPr>
        <w:t xml:space="preserve">For example, in the FormGrouping_sample. pdf file we created for the gender option, the options of “Male, female and other” have all been grouped together in the Gender group. </w:t>
      </w:r>
    </w:p>
    <w:p w14:paraId="5D184874" w14:textId="77777777" w:rsidR="00C609D4" w:rsidRDefault="00C609D4" w:rsidP="00C609D4">
      <w:pPr>
        <w:pStyle w:val="Do"/>
        <w:numPr>
          <w:ilvl w:val="0"/>
          <w:numId w:val="0"/>
        </w:numPr>
      </w:pPr>
    </w:p>
    <w:p w14:paraId="07A07152" w14:textId="77777777" w:rsidR="00C609D4" w:rsidRDefault="00C609D4" w:rsidP="00C609D4">
      <w:pPr>
        <w:jc w:val="center"/>
      </w:pPr>
      <w:r>
        <w:rPr>
          <w:noProof/>
        </w:rPr>
        <w:drawing>
          <wp:inline distT="0" distB="0" distL="0" distR="0" wp14:anchorId="5CA84743" wp14:editId="3EC2AA3C">
            <wp:extent cx="4891047" cy="1455295"/>
            <wp:effectExtent l="19050" t="19050" r="24130" b="12065"/>
            <wp:docPr id="124" name="Picture 124" descr="Radio button options accurately grouped together in one gro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Radio button options accurately grouped together in one group. "/>
                    <pic:cNvPicPr/>
                  </pic:nvPicPr>
                  <pic:blipFill>
                    <a:blip r:embed="rId132"/>
                    <a:stretch>
                      <a:fillRect/>
                    </a:stretch>
                  </pic:blipFill>
                  <pic:spPr>
                    <a:xfrm>
                      <a:off x="0" y="0"/>
                      <a:ext cx="4898608" cy="1457545"/>
                    </a:xfrm>
                    <a:prstGeom prst="rect">
                      <a:avLst/>
                    </a:prstGeom>
                    <a:ln>
                      <a:solidFill>
                        <a:schemeClr val="tx1"/>
                      </a:solidFill>
                    </a:ln>
                  </pic:spPr>
                </pic:pic>
              </a:graphicData>
            </a:graphic>
          </wp:inline>
        </w:drawing>
      </w:r>
    </w:p>
    <w:p w14:paraId="31280ED6" w14:textId="77777777" w:rsidR="00C609D4" w:rsidRDefault="00C609D4" w:rsidP="00C609D4">
      <w:pPr>
        <w:pStyle w:val="Heading4"/>
      </w:pPr>
    </w:p>
    <w:p w14:paraId="68CDFC7C" w14:textId="77777777" w:rsidR="00C609D4" w:rsidRDefault="00C609D4" w:rsidP="00C609D4">
      <w:pPr>
        <w:pStyle w:val="Dont"/>
      </w:pPr>
      <w:r>
        <w:t xml:space="preserve">Avoid using inaccurate option names to group relevant options together. </w:t>
      </w:r>
    </w:p>
    <w:p w14:paraId="415C0B98" w14:textId="77777777" w:rsidR="00C609D4" w:rsidRDefault="00C609D4" w:rsidP="00C609D4">
      <w:pPr>
        <w:pStyle w:val="Do"/>
        <w:numPr>
          <w:ilvl w:val="0"/>
          <w:numId w:val="0"/>
        </w:numPr>
      </w:pPr>
    </w:p>
    <w:p w14:paraId="0335AB4D" w14:textId="77777777" w:rsidR="00C609D4" w:rsidRDefault="00C609D4" w:rsidP="00C609D4">
      <w:r>
        <w:rPr>
          <w:noProof/>
        </w:rPr>
        <w:t>For example, in FormGrouping_sample. pdf file we created for the gender option, the options of “Male, female and other” have all been grouped together in the Gender group. But, the female radio button has been inaccurately named as “choice2”.</w:t>
      </w:r>
    </w:p>
    <w:p w14:paraId="3CF95DB9" w14:textId="77777777" w:rsidR="00C609D4" w:rsidRDefault="00C609D4" w:rsidP="00C609D4">
      <w:pPr>
        <w:pStyle w:val="Heading4"/>
      </w:pPr>
    </w:p>
    <w:p w14:paraId="458D5741" w14:textId="77777777" w:rsidR="00C609D4" w:rsidRDefault="00C609D4" w:rsidP="00C609D4">
      <w:r>
        <w:rPr>
          <w:noProof/>
        </w:rPr>
        <w:drawing>
          <wp:inline distT="0" distB="0" distL="0" distR="0" wp14:anchorId="4D0991EB" wp14:editId="032FC136">
            <wp:extent cx="4925466" cy="1456065"/>
            <wp:effectExtent l="19050" t="19050" r="27940" b="10795"/>
            <wp:docPr id="125" name="Picture 125" descr="Inaccurate option name used to group relat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naccurate option name used to group related options."/>
                    <pic:cNvPicPr/>
                  </pic:nvPicPr>
                  <pic:blipFill>
                    <a:blip r:embed="rId133"/>
                    <a:stretch>
                      <a:fillRect/>
                    </a:stretch>
                  </pic:blipFill>
                  <pic:spPr>
                    <a:xfrm>
                      <a:off x="0" y="0"/>
                      <a:ext cx="4938780" cy="1460001"/>
                    </a:xfrm>
                    <a:prstGeom prst="rect">
                      <a:avLst/>
                    </a:prstGeom>
                    <a:ln>
                      <a:solidFill>
                        <a:schemeClr val="tx1"/>
                      </a:solidFill>
                    </a:ln>
                  </pic:spPr>
                </pic:pic>
              </a:graphicData>
            </a:graphic>
          </wp:inline>
        </w:drawing>
      </w:r>
    </w:p>
    <w:p w14:paraId="5A59294F" w14:textId="77777777" w:rsidR="00C609D4" w:rsidRDefault="00C609D4" w:rsidP="00C609D4"/>
    <w:p w14:paraId="2992AD98" w14:textId="77777777" w:rsidR="00C609D4" w:rsidRDefault="00C609D4" w:rsidP="00C609D4">
      <w:pPr>
        <w:pStyle w:val="Dont"/>
      </w:pPr>
      <w:r>
        <w:t xml:space="preserve">Avoid using different group names to group relevant options together. </w:t>
      </w:r>
    </w:p>
    <w:p w14:paraId="7B1A574A" w14:textId="77777777" w:rsidR="00C609D4" w:rsidRDefault="00C609D4" w:rsidP="00C609D4">
      <w:pPr>
        <w:pStyle w:val="Do"/>
        <w:numPr>
          <w:ilvl w:val="0"/>
          <w:numId w:val="0"/>
        </w:numPr>
      </w:pPr>
    </w:p>
    <w:p w14:paraId="3C939F21" w14:textId="77777777" w:rsidR="00C609D4" w:rsidRDefault="00C609D4" w:rsidP="00C609D4">
      <w:r>
        <w:rPr>
          <w:noProof/>
        </w:rPr>
        <w:t xml:space="preserve">For example, in the FormGrouping_sample. pdf file we created for the gender option, the options of “Female and other” have all been grouped together in the Gender group, but the “Male” choice has been inaccurately grouped under the “Gender1” group. </w:t>
      </w:r>
    </w:p>
    <w:p w14:paraId="064C888A" w14:textId="77777777" w:rsidR="00C609D4" w:rsidRDefault="00C609D4" w:rsidP="00C609D4">
      <w:r>
        <w:rPr>
          <w:noProof/>
        </w:rPr>
        <w:drawing>
          <wp:inline distT="0" distB="0" distL="0" distR="0" wp14:anchorId="5A13EA1D" wp14:editId="49094EE7">
            <wp:extent cx="5762137" cy="1913325"/>
            <wp:effectExtent l="19050" t="19050" r="10160" b="10795"/>
            <wp:docPr id="126" name="Picture 126" descr="Radio button options grouped inaccurately using group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Radio button options grouped inaccurately using group names."/>
                    <pic:cNvPicPr/>
                  </pic:nvPicPr>
                  <pic:blipFill>
                    <a:blip r:embed="rId134"/>
                    <a:stretch>
                      <a:fillRect/>
                    </a:stretch>
                  </pic:blipFill>
                  <pic:spPr>
                    <a:xfrm>
                      <a:off x="0" y="0"/>
                      <a:ext cx="5763712" cy="1913848"/>
                    </a:xfrm>
                    <a:prstGeom prst="rect">
                      <a:avLst/>
                    </a:prstGeom>
                    <a:ln>
                      <a:solidFill>
                        <a:schemeClr val="tx1"/>
                      </a:solidFill>
                    </a:ln>
                  </pic:spPr>
                </pic:pic>
              </a:graphicData>
            </a:graphic>
          </wp:inline>
        </w:drawing>
      </w:r>
    </w:p>
    <w:p w14:paraId="411EB78D" w14:textId="77777777" w:rsidR="00C609D4" w:rsidRDefault="00C609D4" w:rsidP="00C609D4">
      <w:pPr>
        <w:pStyle w:val="Level"/>
        <w:spacing w:after="0"/>
      </w:pPr>
      <w:r>
        <w:t>User Groups Affected</w:t>
      </w:r>
    </w:p>
    <w:p w14:paraId="52747683" w14:textId="77777777" w:rsidR="00C609D4" w:rsidRDefault="00C609D4" w:rsidP="00C609D4">
      <w:pPr>
        <w:pStyle w:val="Bulletlist"/>
        <w:spacing w:after="0" w:afterAutospacing="0"/>
      </w:pPr>
      <w:r>
        <w:t>Blind users</w:t>
      </w:r>
    </w:p>
    <w:p w14:paraId="58F354B5" w14:textId="77777777" w:rsidR="00C609D4" w:rsidRDefault="00C609D4" w:rsidP="00C609D4">
      <w:pPr>
        <w:pStyle w:val="Bulletlist"/>
        <w:spacing w:after="0" w:afterAutospacing="0"/>
      </w:pPr>
      <w:r>
        <w:t>Low-vision users</w:t>
      </w:r>
    </w:p>
    <w:p w14:paraId="0A058AC9" w14:textId="77777777" w:rsidR="00C609D4" w:rsidRDefault="00C609D4" w:rsidP="00C609D4"/>
    <w:p w14:paraId="11A9EB22" w14:textId="77777777" w:rsidR="00C609D4" w:rsidRDefault="00C609D4" w:rsidP="00C609D4">
      <w:pPr>
        <w:pStyle w:val="Heading4"/>
      </w:pPr>
      <w:r>
        <w:t>How to test for Accessibility?</w:t>
      </w:r>
    </w:p>
    <w:p w14:paraId="3EAE2DFA" w14:textId="77777777" w:rsidR="00C609D4" w:rsidRDefault="00C609D4" w:rsidP="00C609D4">
      <w:r>
        <w:t>To check group names of related form fields, perform the following steps:</w:t>
      </w:r>
    </w:p>
    <w:p w14:paraId="3B269342" w14:textId="77777777" w:rsidR="00C609D4" w:rsidRDefault="00C609D4" w:rsidP="00276102">
      <w:pPr>
        <w:pStyle w:val="ListParagraph"/>
        <w:numPr>
          <w:ilvl w:val="0"/>
          <w:numId w:val="85"/>
        </w:numPr>
      </w:pPr>
      <w:r>
        <w:t>Open the PDF form using Acrobat Reader.</w:t>
      </w:r>
    </w:p>
    <w:p w14:paraId="51EC10BC" w14:textId="77777777" w:rsidR="00C609D4" w:rsidRDefault="00C609D4" w:rsidP="00276102">
      <w:pPr>
        <w:pStyle w:val="ListParagraph"/>
        <w:numPr>
          <w:ilvl w:val="0"/>
          <w:numId w:val="85"/>
        </w:numPr>
      </w:pPr>
      <w:r>
        <w:t>Turn on JAWS or NVDA.</w:t>
      </w:r>
    </w:p>
    <w:p w14:paraId="684ADA41" w14:textId="77777777" w:rsidR="00C609D4" w:rsidRDefault="00C609D4" w:rsidP="00276102">
      <w:pPr>
        <w:pStyle w:val="ListParagraph"/>
        <w:numPr>
          <w:ilvl w:val="0"/>
          <w:numId w:val="85"/>
        </w:numPr>
      </w:pPr>
      <w:r>
        <w:t>Navigate to the radio buttons using the Tab key.</w:t>
      </w:r>
    </w:p>
    <w:p w14:paraId="1AA3E747" w14:textId="77777777" w:rsidR="00C609D4" w:rsidRDefault="00C609D4" w:rsidP="00276102">
      <w:pPr>
        <w:pStyle w:val="ListParagraph"/>
        <w:numPr>
          <w:ilvl w:val="0"/>
          <w:numId w:val="85"/>
        </w:numPr>
      </w:pPr>
      <w:r>
        <w:t>Listen if the group name and number of radio buttons are announced accurately.</w:t>
      </w:r>
    </w:p>
    <w:p w14:paraId="1CEC4558" w14:textId="77777777" w:rsidR="00C609D4" w:rsidRDefault="00C609D4" w:rsidP="00276102">
      <w:pPr>
        <w:pStyle w:val="ListParagraph"/>
        <w:numPr>
          <w:ilvl w:val="0"/>
          <w:numId w:val="85"/>
        </w:numPr>
      </w:pPr>
      <w:r>
        <w:t>If the condition in step 4 fails than it is an accessibility violation as per WCAG 2.1 success criteria 1.3.1 at Level A.</w:t>
      </w:r>
    </w:p>
    <w:bookmarkEnd w:id="96"/>
    <w:p w14:paraId="2595614F" w14:textId="77777777" w:rsidR="008F0E9B" w:rsidRDefault="008F0E9B" w:rsidP="00931A73"/>
    <w:p w14:paraId="153BAF92" w14:textId="77777777" w:rsidR="00100548" w:rsidRDefault="00100548" w:rsidP="00100548">
      <w:pPr>
        <w:pStyle w:val="Heading3"/>
        <w:rPr>
          <w:b/>
        </w:rPr>
      </w:pPr>
      <w:bookmarkStart w:id="97" w:name="_Toc57986900"/>
      <w:bookmarkStart w:id="98" w:name="_Hlk57315542"/>
      <w:r>
        <w:rPr>
          <w:b/>
        </w:rPr>
        <w:t>Form Validation</w:t>
      </w:r>
      <w:bookmarkEnd w:id="97"/>
    </w:p>
    <w:p w14:paraId="2DCB3B13" w14:textId="77777777" w:rsidR="00100548" w:rsidRDefault="00100548" w:rsidP="00100548">
      <w:r>
        <w:t xml:space="preserve">Form validation messages or error messages help users rectify their mistakes and submit the form successfully. Error messages should be clear, </w:t>
      </w:r>
      <w:proofErr w:type="gramStart"/>
      <w:r>
        <w:t>descriptive</w:t>
      </w:r>
      <w:proofErr w:type="gramEnd"/>
      <w:r>
        <w:t xml:space="preserve"> and easily available for all users to identify their presence. In case of forms including legal, financial or data related actions, provide users with an option to preview and confirm the details before submitting the data.</w:t>
      </w:r>
    </w:p>
    <w:p w14:paraId="68A602DE" w14:textId="6D50AB0A" w:rsidR="00100548" w:rsidRPr="00806629" w:rsidRDefault="00291306" w:rsidP="00100548">
      <w:r w:rsidRPr="007C7931">
        <w:rPr>
          <w:noProof/>
        </w:rPr>
        <w:drawing>
          <wp:inline distT="0" distB="0" distL="0" distR="0" wp14:anchorId="18D41074" wp14:editId="4ABE98C4">
            <wp:extent cx="807886" cy="327445"/>
            <wp:effectExtent l="19050" t="19050" r="11430" b="15875"/>
            <wp:docPr id="537" name="Picture 537"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865"/>
        <w:gridCol w:w="5736"/>
      </w:tblGrid>
      <w:tr w:rsidR="00100548" w14:paraId="64DF4000" w14:textId="77777777" w:rsidTr="00CD1147">
        <w:trPr>
          <w:trHeight w:val="431"/>
        </w:trPr>
        <w:tc>
          <w:tcPr>
            <w:tcW w:w="2013"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06369321" w14:textId="77777777" w:rsidR="00100548" w:rsidRDefault="00100548" w:rsidP="00C96DDF">
            <w:pPr>
              <w:pStyle w:val="Level"/>
            </w:pPr>
            <w:r>
              <w:t>WCAG Success Criteria</w:t>
            </w:r>
          </w:p>
        </w:tc>
        <w:tc>
          <w:tcPr>
            <w:tcW w:w="2987"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76B6FB9A" w14:textId="77777777" w:rsidR="00100548" w:rsidRDefault="00100548" w:rsidP="00C96DDF">
            <w:pPr>
              <w:pStyle w:val="Level"/>
              <w:ind w:left="15"/>
            </w:pPr>
            <w:r>
              <w:t>WCAG Conformance Level</w:t>
            </w:r>
          </w:p>
        </w:tc>
      </w:tr>
      <w:tr w:rsidR="00100548" w14:paraId="3F127CB8" w14:textId="77777777" w:rsidTr="00CD1147">
        <w:trPr>
          <w:trHeight w:val="521"/>
        </w:trPr>
        <w:tc>
          <w:tcPr>
            <w:tcW w:w="2013" w:type="pct"/>
            <w:tcBorders>
              <w:top w:val="single" w:sz="4" w:space="0" w:color="FFFFFF" w:themeColor="background1"/>
              <w:left w:val="single" w:sz="4" w:space="0" w:color="FFFFFF"/>
              <w:bottom w:val="single" w:sz="4" w:space="0" w:color="FFFFFF" w:themeColor="background1"/>
              <w:right w:val="single" w:sz="4" w:space="0" w:color="FFFFFF" w:themeColor="background1"/>
            </w:tcBorders>
            <w:hideMark/>
          </w:tcPr>
          <w:p w14:paraId="63A71FFB" w14:textId="77777777" w:rsidR="00100548" w:rsidRDefault="00100548" w:rsidP="00C96DDF">
            <w:pPr>
              <w:pStyle w:val="Strong1"/>
            </w:pPr>
            <w:r>
              <w:t>3.3.1 Error Validation</w:t>
            </w:r>
          </w:p>
        </w:tc>
        <w:tc>
          <w:tcPr>
            <w:tcW w:w="2987" w:type="pct"/>
            <w:tcBorders>
              <w:top w:val="single" w:sz="4" w:space="0" w:color="FFFFFF" w:themeColor="background1"/>
              <w:left w:val="single" w:sz="4" w:space="0" w:color="FFFFFF" w:themeColor="background1"/>
              <w:bottom w:val="single" w:sz="4" w:space="0" w:color="FFFFFF" w:themeColor="background1"/>
              <w:right w:val="single" w:sz="4" w:space="0" w:color="FFFFFF"/>
            </w:tcBorders>
            <w:hideMark/>
          </w:tcPr>
          <w:p w14:paraId="1D82D42D" w14:textId="77777777" w:rsidR="00100548" w:rsidRDefault="00100548" w:rsidP="00C96DDF">
            <w:pPr>
              <w:pStyle w:val="Strong1"/>
            </w:pPr>
            <w:r>
              <w:t>A</w:t>
            </w:r>
          </w:p>
        </w:tc>
      </w:tr>
      <w:tr w:rsidR="00100548" w14:paraId="2DEC3361" w14:textId="77777777" w:rsidTr="00CD1147">
        <w:trPr>
          <w:trHeight w:val="521"/>
        </w:trPr>
        <w:tc>
          <w:tcPr>
            <w:tcW w:w="2013" w:type="pct"/>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4347656D" w14:textId="77777777" w:rsidR="00100548" w:rsidRDefault="00100548" w:rsidP="00C96DDF">
            <w:pPr>
              <w:pStyle w:val="Strong1"/>
            </w:pPr>
            <w:r>
              <w:t>3.3.4 Error Prevention (Legal, Financial, Data)</w:t>
            </w:r>
          </w:p>
        </w:tc>
        <w:tc>
          <w:tcPr>
            <w:tcW w:w="2987" w:type="pct"/>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250AE47C" w14:textId="77777777" w:rsidR="00100548" w:rsidRDefault="00100548" w:rsidP="00C96DDF">
            <w:pPr>
              <w:pStyle w:val="Strong1"/>
            </w:pPr>
            <w:r>
              <w:t>AA</w:t>
            </w:r>
          </w:p>
        </w:tc>
      </w:tr>
      <w:tr w:rsidR="00100548" w14:paraId="6A70080F" w14:textId="77777777" w:rsidTr="00CD1147">
        <w:trPr>
          <w:trHeight w:val="521"/>
        </w:trPr>
        <w:tc>
          <w:tcPr>
            <w:tcW w:w="2013" w:type="pct"/>
            <w:tcBorders>
              <w:top w:val="single" w:sz="4" w:space="0" w:color="FFFFFF" w:themeColor="background1"/>
              <w:left w:val="single" w:sz="4" w:space="0" w:color="FFFFFF"/>
              <w:bottom w:val="single" w:sz="4" w:space="0" w:color="FFFFFF"/>
              <w:right w:val="single" w:sz="4" w:space="0" w:color="FFFFFF" w:themeColor="background1"/>
            </w:tcBorders>
          </w:tcPr>
          <w:p w14:paraId="597BCAE8" w14:textId="77777777" w:rsidR="00100548" w:rsidRDefault="00100548" w:rsidP="00C96DDF">
            <w:pPr>
              <w:pStyle w:val="Strong1"/>
            </w:pPr>
            <w:r>
              <w:t>3.3.3 Error Suggestion</w:t>
            </w:r>
          </w:p>
        </w:tc>
        <w:tc>
          <w:tcPr>
            <w:tcW w:w="2987" w:type="pct"/>
            <w:tcBorders>
              <w:top w:val="single" w:sz="4" w:space="0" w:color="FFFFFF" w:themeColor="background1"/>
              <w:left w:val="single" w:sz="4" w:space="0" w:color="FFFFFF" w:themeColor="background1"/>
              <w:bottom w:val="single" w:sz="4" w:space="0" w:color="FFFFFF"/>
              <w:right w:val="single" w:sz="4" w:space="0" w:color="FFFFFF"/>
            </w:tcBorders>
          </w:tcPr>
          <w:p w14:paraId="7D2408BC" w14:textId="77777777" w:rsidR="00100548" w:rsidRDefault="00100548" w:rsidP="00C96DDF">
            <w:pPr>
              <w:pStyle w:val="Strong1"/>
            </w:pPr>
            <w:r>
              <w:t>AAA</w:t>
            </w:r>
          </w:p>
        </w:tc>
      </w:tr>
    </w:tbl>
    <w:p w14:paraId="33C047AD" w14:textId="77777777" w:rsidR="00100548" w:rsidRDefault="00100548" w:rsidP="00100548">
      <w:pPr>
        <w:pStyle w:val="Heading4"/>
      </w:pPr>
      <w:r w:rsidRPr="005E549F">
        <w:t>How to implement</w:t>
      </w:r>
      <w:r>
        <w:t>?</w:t>
      </w:r>
    </w:p>
    <w:p w14:paraId="728A7835" w14:textId="77777777" w:rsidR="00100548" w:rsidRDefault="00100548" w:rsidP="00100548">
      <w:r>
        <w:t>This section lists the techniques for adding form validations in a PDF form.</w:t>
      </w:r>
    </w:p>
    <w:p w14:paraId="45328A95" w14:textId="77777777" w:rsidR="00100548" w:rsidRDefault="00100548" w:rsidP="00100548">
      <w:pPr>
        <w:pStyle w:val="Bulleted"/>
      </w:pPr>
      <w:r>
        <w:t>Set up formatting for different input fields, such as date, phone number, password, name etc. with the required parameters.</w:t>
      </w:r>
    </w:p>
    <w:p w14:paraId="3EFB3D63" w14:textId="77777777" w:rsidR="00100548" w:rsidRDefault="00100548" w:rsidP="00100548">
      <w:pPr>
        <w:pStyle w:val="Bulleted"/>
      </w:pPr>
      <w:r>
        <w:t>Add visible form instructions along with the label to ensure that users are aware about the constraints up front.</w:t>
      </w:r>
    </w:p>
    <w:p w14:paraId="476ECED7" w14:textId="18C470D3" w:rsidR="00100548" w:rsidRDefault="00100548" w:rsidP="00100548">
      <w:pPr>
        <w:pStyle w:val="Bulleted"/>
      </w:pPr>
      <w:r>
        <w:t xml:space="preserve">Set up custom messages (if the default parameters do not offer the customization choices that need to be set for a form field) using the Format </w:t>
      </w:r>
      <w:r w:rsidR="008665C7">
        <w:t>Tab of</w:t>
      </w:r>
      <w:r>
        <w:t xml:space="preserve"> the field’s Properties dialog box.</w:t>
      </w:r>
    </w:p>
    <w:bookmarkEnd w:id="98"/>
    <w:p w14:paraId="566C5668" w14:textId="77777777" w:rsidR="00F935FB" w:rsidRDefault="00F935FB" w:rsidP="00931A73"/>
    <w:p w14:paraId="4AC2DF12" w14:textId="77777777" w:rsidR="0012384D" w:rsidRDefault="0012384D" w:rsidP="0012384D">
      <w:pPr>
        <w:pStyle w:val="Heading4"/>
      </w:pPr>
      <w:r>
        <w:t>Practices to Apply &amp; Avoid</w:t>
      </w:r>
    </w:p>
    <w:p w14:paraId="2810EB26" w14:textId="40756743" w:rsidR="00AD3336" w:rsidRDefault="00940B96" w:rsidP="00F02AE5">
      <w:pPr>
        <w:pStyle w:val="Do"/>
      </w:pPr>
      <w:r>
        <w:t xml:space="preserve">Ensure </w:t>
      </w:r>
      <w:r w:rsidR="00E93E35">
        <w:t xml:space="preserve">that error messages are identified for form fields. </w:t>
      </w:r>
      <w:r w:rsidR="00AD3336">
        <w:t xml:space="preserve"> </w:t>
      </w:r>
      <w:r w:rsidR="00F02AE5">
        <w:br/>
      </w:r>
    </w:p>
    <w:p w14:paraId="6E6597E7" w14:textId="7717B118" w:rsidR="004B0986" w:rsidRDefault="004B0986" w:rsidP="00AD3336">
      <w:r>
        <w:rPr>
          <w:noProof/>
        </w:rPr>
        <w:t xml:space="preserve">For example, in </w:t>
      </w:r>
      <w:r w:rsidR="00766A3F">
        <w:rPr>
          <w:noProof/>
        </w:rPr>
        <w:t xml:space="preserve">the the </w:t>
      </w:r>
      <w:r w:rsidR="00766A3F" w:rsidRPr="009E1115">
        <w:rPr>
          <w:noProof/>
        </w:rPr>
        <w:t>200918_GM_Proxy</w:t>
      </w:r>
      <w:r w:rsidR="00766A3F">
        <w:rPr>
          <w:noProof/>
        </w:rPr>
        <w:t>.pdf file</w:t>
      </w:r>
      <w:r>
        <w:rPr>
          <w:noProof/>
        </w:rPr>
        <w:t xml:space="preserve">, </w:t>
      </w:r>
      <w:r w:rsidR="00FF37E2">
        <w:rPr>
          <w:noProof/>
        </w:rPr>
        <w:t xml:space="preserve">error message is displayed when users input date in an incorrect format. </w:t>
      </w:r>
    </w:p>
    <w:p w14:paraId="6D114B71" w14:textId="77777777" w:rsidR="00133827" w:rsidRDefault="00133827" w:rsidP="00AD3336"/>
    <w:p w14:paraId="3F9785A3" w14:textId="5CD546E4" w:rsidR="00133827" w:rsidRDefault="008610CC" w:rsidP="00DC5128">
      <w:pPr>
        <w:jc w:val="center"/>
      </w:pPr>
      <w:r>
        <w:rPr>
          <w:noProof/>
        </w:rPr>
        <w:drawing>
          <wp:inline distT="0" distB="0" distL="0" distR="0" wp14:anchorId="3A797022" wp14:editId="45810895">
            <wp:extent cx="4683125" cy="1564005"/>
            <wp:effectExtent l="0" t="0" r="3175" b="0"/>
            <wp:docPr id="499" name="Picture 4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a:extLst>
                        <a:ext uri="{C183D7F6-B498-43B3-948B-1728B52AA6E4}">
                          <adec:decorative xmlns:adec="http://schemas.microsoft.com/office/drawing/2017/decorative" val="1"/>
                        </a:ext>
                      </a:extLs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83125" cy="1564005"/>
                    </a:xfrm>
                    <a:prstGeom prst="rect">
                      <a:avLst/>
                    </a:prstGeom>
                    <a:noFill/>
                    <a:ln>
                      <a:noFill/>
                    </a:ln>
                  </pic:spPr>
                </pic:pic>
              </a:graphicData>
            </a:graphic>
          </wp:inline>
        </w:drawing>
      </w:r>
    </w:p>
    <w:p w14:paraId="65D87589" w14:textId="608623A6" w:rsidR="008610CC" w:rsidRDefault="008610CC" w:rsidP="008610CC">
      <w:pPr>
        <w:jc w:val="center"/>
      </w:pPr>
      <w:r>
        <w:rPr>
          <w:noProof/>
        </w:rPr>
        <w:drawing>
          <wp:inline distT="0" distB="0" distL="0" distR="0" wp14:anchorId="5C51381E" wp14:editId="6D185417">
            <wp:extent cx="4777099" cy="2667717"/>
            <wp:effectExtent l="19050" t="19050" r="24130" b="18415"/>
            <wp:docPr id="498" name="Picture 498" descr="Warning message displayed for incorrect date form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Warning message displayed for incorrect date format.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79494" cy="2669055"/>
                    </a:xfrm>
                    <a:prstGeom prst="rect">
                      <a:avLst/>
                    </a:prstGeom>
                    <a:noFill/>
                    <a:ln>
                      <a:solidFill>
                        <a:schemeClr val="tx1"/>
                      </a:solidFill>
                    </a:ln>
                  </pic:spPr>
                </pic:pic>
              </a:graphicData>
            </a:graphic>
          </wp:inline>
        </w:drawing>
      </w:r>
    </w:p>
    <w:p w14:paraId="1DC71BBA" w14:textId="0D4FE3B4" w:rsidR="00A86FE6" w:rsidRDefault="00A86FE6" w:rsidP="00E7206D">
      <w:pPr>
        <w:jc w:val="center"/>
      </w:pPr>
    </w:p>
    <w:p w14:paraId="3F3F09C9" w14:textId="119D9854" w:rsidR="00AD3336" w:rsidRDefault="006F573A" w:rsidP="00AD3336">
      <w:pPr>
        <w:pStyle w:val="Do"/>
      </w:pPr>
      <w:r>
        <w:t xml:space="preserve">Avoid using form fields for which validation </w:t>
      </w:r>
      <w:r w:rsidR="0047268A">
        <w:t xml:space="preserve">are not defined. </w:t>
      </w:r>
    </w:p>
    <w:p w14:paraId="086FC0DC" w14:textId="77777777" w:rsidR="00385C86" w:rsidRDefault="00385C86" w:rsidP="00460992"/>
    <w:p w14:paraId="1461C0FF" w14:textId="1E249BE9" w:rsidR="00385C86" w:rsidRDefault="00385C86" w:rsidP="00385C86">
      <w:pPr>
        <w:rPr>
          <w:noProof/>
        </w:rPr>
      </w:pPr>
      <w:r>
        <w:rPr>
          <w:noProof/>
        </w:rPr>
        <w:t xml:space="preserve">For example, in the </w:t>
      </w:r>
      <w:r w:rsidR="009E1115" w:rsidRPr="009E1115">
        <w:rPr>
          <w:noProof/>
        </w:rPr>
        <w:t>200918_GM_Proxy</w:t>
      </w:r>
      <w:r>
        <w:rPr>
          <w:noProof/>
        </w:rPr>
        <w:t xml:space="preserve">.pdf file, </w:t>
      </w:r>
      <w:r w:rsidR="00E66E20">
        <w:rPr>
          <w:noProof/>
        </w:rPr>
        <w:t>error messages are not di</w:t>
      </w:r>
      <w:r w:rsidR="00387A32">
        <w:rPr>
          <w:noProof/>
        </w:rPr>
        <w:t>s</w:t>
      </w:r>
      <w:r w:rsidR="00E66E20">
        <w:rPr>
          <w:noProof/>
        </w:rPr>
        <w:t xml:space="preserve">played when users enter </w:t>
      </w:r>
      <w:r w:rsidR="00387A32">
        <w:rPr>
          <w:noProof/>
        </w:rPr>
        <w:t xml:space="preserve">date in an incorrect format. </w:t>
      </w:r>
    </w:p>
    <w:p w14:paraId="227BA648" w14:textId="02330A05" w:rsidR="008610CC" w:rsidRDefault="008610CC" w:rsidP="008610CC">
      <w:pPr>
        <w:jc w:val="center"/>
      </w:pPr>
    </w:p>
    <w:p w14:paraId="74A13CCC" w14:textId="55EE826B" w:rsidR="00253E53" w:rsidRDefault="00253E53" w:rsidP="008610CC">
      <w:pPr>
        <w:jc w:val="center"/>
      </w:pPr>
      <w:r>
        <w:rPr>
          <w:noProof/>
        </w:rPr>
        <w:drawing>
          <wp:inline distT="0" distB="0" distL="0" distR="0" wp14:anchorId="46CD1951" wp14:editId="2104E3A0">
            <wp:extent cx="4699938" cy="1629827"/>
            <wp:effectExtent l="19050" t="19050" r="24765" b="27940"/>
            <wp:docPr id="501" name="Picture 501" descr="No warning message displayed for incorrect date form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No warning message displayed for incorrect date format.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1675" cy="1633897"/>
                    </a:xfrm>
                    <a:prstGeom prst="rect">
                      <a:avLst/>
                    </a:prstGeom>
                    <a:noFill/>
                    <a:ln>
                      <a:solidFill>
                        <a:schemeClr val="tx1"/>
                      </a:solidFill>
                    </a:ln>
                  </pic:spPr>
                </pic:pic>
              </a:graphicData>
            </a:graphic>
          </wp:inline>
        </w:drawing>
      </w:r>
    </w:p>
    <w:p w14:paraId="6F141083" w14:textId="4CDF2058" w:rsidR="00F5596A" w:rsidRDefault="00F5596A" w:rsidP="00F5596A">
      <w:pPr>
        <w:jc w:val="center"/>
      </w:pPr>
    </w:p>
    <w:p w14:paraId="4EAE5852" w14:textId="77777777" w:rsidR="00EE0988" w:rsidRDefault="00EE0988" w:rsidP="00EE0988">
      <w:pPr>
        <w:pStyle w:val="Level"/>
        <w:spacing w:after="0"/>
      </w:pPr>
      <w:r>
        <w:t>User Groups Affected</w:t>
      </w:r>
    </w:p>
    <w:p w14:paraId="117F3209" w14:textId="77777777" w:rsidR="00EE0988" w:rsidRDefault="00EE0988" w:rsidP="00EE0988">
      <w:pPr>
        <w:pStyle w:val="Bulletlist"/>
        <w:spacing w:after="0" w:afterAutospacing="0"/>
      </w:pPr>
      <w:r>
        <w:t>Blind users</w:t>
      </w:r>
    </w:p>
    <w:p w14:paraId="57AF3A7E" w14:textId="77777777" w:rsidR="00EE0988" w:rsidRDefault="00EE0988" w:rsidP="00EE0988">
      <w:pPr>
        <w:pStyle w:val="Bulletlist"/>
        <w:spacing w:after="0" w:afterAutospacing="0"/>
      </w:pPr>
      <w:r>
        <w:t>Low-vision users</w:t>
      </w:r>
    </w:p>
    <w:p w14:paraId="7863C897" w14:textId="77777777" w:rsidR="00EE0988" w:rsidRDefault="00EE0988" w:rsidP="00EE0988">
      <w:pPr>
        <w:pStyle w:val="Bulletlist"/>
        <w:spacing w:after="0" w:afterAutospacing="0"/>
      </w:pPr>
      <w:r>
        <w:t>Keyboard-only users</w:t>
      </w:r>
    </w:p>
    <w:p w14:paraId="27133A60" w14:textId="77777777" w:rsidR="00EE0988" w:rsidRDefault="00EE0988" w:rsidP="00EE0988">
      <w:pPr>
        <w:pStyle w:val="Bulletlist"/>
        <w:spacing w:after="0" w:afterAutospacing="0"/>
      </w:pPr>
      <w:r>
        <w:t>Users with learning disabilities</w:t>
      </w:r>
    </w:p>
    <w:p w14:paraId="27B32F8C" w14:textId="77777777" w:rsidR="00EE0988" w:rsidRDefault="00EE0988" w:rsidP="00EE0988"/>
    <w:p w14:paraId="2033C9F4" w14:textId="77777777" w:rsidR="00EE0988" w:rsidRDefault="00EE0988" w:rsidP="00EE0988">
      <w:pPr>
        <w:pStyle w:val="Heading4"/>
      </w:pPr>
      <w:r>
        <w:t>How to test for Accessibility?</w:t>
      </w:r>
    </w:p>
    <w:p w14:paraId="7DD7630A" w14:textId="77777777" w:rsidR="00EE0988" w:rsidRDefault="00EE0988" w:rsidP="00EE0988">
      <w:r>
        <w:t>To test for form validations in a PDF form, perform the following steps:</w:t>
      </w:r>
    </w:p>
    <w:p w14:paraId="4AFF68D3" w14:textId="77777777" w:rsidR="00EE0988" w:rsidRDefault="00EE0988" w:rsidP="00276102">
      <w:pPr>
        <w:pStyle w:val="ListParagraph"/>
        <w:numPr>
          <w:ilvl w:val="0"/>
          <w:numId w:val="83"/>
        </w:numPr>
      </w:pPr>
      <w:r>
        <w:t>Open the PDF form that needs to be tested using Acrobat Reader.</w:t>
      </w:r>
    </w:p>
    <w:p w14:paraId="43653999" w14:textId="77777777" w:rsidR="00EE0988" w:rsidRDefault="00EE0988" w:rsidP="00276102">
      <w:pPr>
        <w:pStyle w:val="ListParagraph"/>
        <w:numPr>
          <w:ilvl w:val="0"/>
          <w:numId w:val="83"/>
        </w:numPr>
      </w:pPr>
      <w:r>
        <w:t xml:space="preserve">Fill up the form fields and enter invalid data in one of the form fields. </w:t>
      </w:r>
    </w:p>
    <w:p w14:paraId="1D5F7F58" w14:textId="77777777" w:rsidR="00EE0988" w:rsidRDefault="00EE0988" w:rsidP="00276102">
      <w:pPr>
        <w:pStyle w:val="ListParagraph"/>
        <w:numPr>
          <w:ilvl w:val="0"/>
          <w:numId w:val="83"/>
        </w:numPr>
      </w:pPr>
      <w:r>
        <w:t xml:space="preserve">Check if validation message is displayed. </w:t>
      </w:r>
    </w:p>
    <w:p w14:paraId="73A527DC" w14:textId="17F8AC85" w:rsidR="00EE0988" w:rsidRDefault="00EE0988" w:rsidP="00276102">
      <w:pPr>
        <w:pStyle w:val="ListParagraph"/>
        <w:numPr>
          <w:ilvl w:val="0"/>
          <w:numId w:val="83"/>
        </w:numPr>
      </w:pPr>
      <w:r>
        <w:t xml:space="preserve">If the condition in step 3 fails, </w:t>
      </w:r>
      <w:r w:rsidR="008665C7">
        <w:t>then</w:t>
      </w:r>
      <w:r>
        <w:t xml:space="preserve"> it is an accessibility violation as per WCAG 2.1 success criteria 3.3.1 at Level A.</w:t>
      </w:r>
    </w:p>
    <w:p w14:paraId="1C4795CA" w14:textId="1A82FC43" w:rsidR="00460992" w:rsidRDefault="00460992" w:rsidP="00AD754F"/>
    <w:p w14:paraId="656D8AE4" w14:textId="77777777" w:rsidR="004B0986" w:rsidRDefault="004B0986" w:rsidP="003839C1"/>
    <w:p w14:paraId="691E2395" w14:textId="77777777" w:rsidR="00D3256D" w:rsidRDefault="00D3256D" w:rsidP="00D3256D">
      <w:pPr>
        <w:pStyle w:val="Heading3"/>
        <w:rPr>
          <w:b/>
        </w:rPr>
      </w:pPr>
      <w:bookmarkStart w:id="99" w:name="_Toc57986901"/>
      <w:r>
        <w:rPr>
          <w:b/>
        </w:rPr>
        <w:t>Tabbing order</w:t>
      </w:r>
      <w:bookmarkEnd w:id="99"/>
    </w:p>
    <w:p w14:paraId="4447EF3C" w14:textId="10BEFCDB" w:rsidR="00D3256D" w:rsidRDefault="00D3256D" w:rsidP="00D3256D">
      <w:r>
        <w:t xml:space="preserve">Keyboard-only users rely on keystrokes for interacting with PDF forms. They use the “Tab” and “Shift + Tab” keystrokes to navigate to the next and previous form </w:t>
      </w:r>
      <w:r w:rsidR="00484FE0">
        <w:t>field,</w:t>
      </w:r>
      <w:r>
        <w:t xml:space="preserve"> respectively. A logical tabbing order needs to be specified for PDF forms to allow keyboard-only and screen reader users access form fields in a meaningful order. In the absence of a logical tabbing order, it becomes difficult for keyboard-only and screen reader users to access the form fields. </w:t>
      </w:r>
    </w:p>
    <w:p w14:paraId="16B19E0D" w14:textId="05E82473" w:rsidR="00D3256D" w:rsidRPr="009F2029" w:rsidRDefault="00291306" w:rsidP="00D3256D">
      <w:r w:rsidRPr="007C7931">
        <w:rPr>
          <w:noProof/>
        </w:rPr>
        <w:drawing>
          <wp:inline distT="0" distB="0" distL="0" distR="0" wp14:anchorId="0C2B7F80" wp14:editId="35CB08A6">
            <wp:extent cx="807886" cy="327445"/>
            <wp:effectExtent l="19050" t="19050" r="11430" b="15875"/>
            <wp:docPr id="538" name="Picture 538"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3864" cy="37039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D3256D" w14:paraId="333946B8" w14:textId="77777777" w:rsidTr="00C96DDF">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3709169D" w14:textId="77777777" w:rsidR="00D3256D" w:rsidRDefault="00D3256D" w:rsidP="00C96DDF">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72B56038" w14:textId="77777777" w:rsidR="00D3256D" w:rsidRDefault="00D3256D" w:rsidP="00C96DDF">
            <w:pPr>
              <w:pStyle w:val="Level"/>
              <w:ind w:left="15"/>
            </w:pPr>
            <w:r>
              <w:t>WCAG Conformance Level</w:t>
            </w:r>
          </w:p>
        </w:tc>
      </w:tr>
      <w:tr w:rsidR="00D3256D" w14:paraId="02E20838" w14:textId="77777777" w:rsidTr="00C96DDF">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375ADCC8" w14:textId="77777777" w:rsidR="00D3256D" w:rsidRPr="00F02860" w:rsidRDefault="00D3256D" w:rsidP="00C96DDF">
            <w:pPr>
              <w:rPr>
                <w:b/>
                <w:bCs/>
              </w:rPr>
            </w:pPr>
            <w:r w:rsidRPr="00F02860">
              <w:rPr>
                <w:b/>
                <w:bCs/>
              </w:rPr>
              <w:t xml:space="preserve">2.4.3 </w:t>
            </w:r>
            <w:r>
              <w:rPr>
                <w:b/>
                <w:bCs/>
              </w:rPr>
              <w:t>Focus Order</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33D4B9A0" w14:textId="77777777" w:rsidR="00D3256D" w:rsidRDefault="00D3256D" w:rsidP="00C96DDF">
            <w:pPr>
              <w:pStyle w:val="Strong1"/>
            </w:pPr>
            <w:r>
              <w:t>A</w:t>
            </w:r>
          </w:p>
        </w:tc>
      </w:tr>
    </w:tbl>
    <w:p w14:paraId="3461FEB2" w14:textId="77777777" w:rsidR="00D3256D" w:rsidRDefault="00D3256D" w:rsidP="00D3256D">
      <w:pPr>
        <w:pStyle w:val="Heading4"/>
      </w:pPr>
      <w:r w:rsidRPr="005E549F">
        <w:t>How to implement</w:t>
      </w:r>
      <w:r>
        <w:t>?</w:t>
      </w:r>
    </w:p>
    <w:p w14:paraId="2E74CEE8" w14:textId="77777777" w:rsidR="00D3256D" w:rsidRDefault="00D3256D" w:rsidP="00D3256D">
      <w:r>
        <w:t xml:space="preserve">This section lists the techniques for defining a logical tabbing order for form fields in a PDF form. </w:t>
      </w:r>
    </w:p>
    <w:p w14:paraId="52325566" w14:textId="77777777" w:rsidR="00D3256D" w:rsidRDefault="00D3256D" w:rsidP="00D3256D">
      <w:pPr>
        <w:pStyle w:val="ListParagraph"/>
        <w:numPr>
          <w:ilvl w:val="0"/>
          <w:numId w:val="6"/>
        </w:numPr>
      </w:pPr>
      <w:r>
        <w:t xml:space="preserve">Arrange the form fields in a meaningful order in the Prepare Form section. </w:t>
      </w:r>
    </w:p>
    <w:p w14:paraId="70030FF4" w14:textId="77777777" w:rsidR="00D3256D" w:rsidRDefault="00D3256D" w:rsidP="00D3256D">
      <w:pPr>
        <w:pStyle w:val="ListParagraph"/>
        <w:numPr>
          <w:ilvl w:val="0"/>
          <w:numId w:val="6"/>
        </w:numPr>
      </w:pPr>
      <w:r>
        <w:t>Form fields should receive tab focus in left to right and top to bottom order.</w:t>
      </w:r>
    </w:p>
    <w:p w14:paraId="4088050B" w14:textId="77777777" w:rsidR="00D3256D" w:rsidRDefault="00D3256D" w:rsidP="00D3256D">
      <w:pPr>
        <w:pStyle w:val="tips"/>
      </w:pPr>
      <w:r w:rsidRPr="007C7931">
        <w:rPr>
          <w:rFonts w:ascii="Wingdings" w:eastAsia="Wingdings" w:hAnsi="Wingdings" w:cs="Wingdings"/>
          <w:sz w:val="40"/>
          <w:szCs w:val="40"/>
        </w:rPr>
        <w:t></w:t>
      </w:r>
      <w:r>
        <w:t xml:space="preserve">Tip: </w:t>
      </w:r>
    </w:p>
    <w:p w14:paraId="3D364526" w14:textId="77777777" w:rsidR="00D3256D" w:rsidRDefault="00D3256D" w:rsidP="00D3256D">
      <w:pPr>
        <w:pStyle w:val="tips"/>
      </w:pPr>
      <w:r>
        <w:t xml:space="preserve">Visual order of form fields does not always result in a logical tabbing order. </w:t>
      </w:r>
    </w:p>
    <w:p w14:paraId="66078796" w14:textId="77777777" w:rsidR="00D3256D" w:rsidRDefault="00D3256D" w:rsidP="00D3256D">
      <w:pPr>
        <w:pStyle w:val="Heading4"/>
      </w:pPr>
      <w:r>
        <w:t>Practices to Apply &amp; Avoid</w:t>
      </w:r>
    </w:p>
    <w:p w14:paraId="49E97BF4" w14:textId="77777777" w:rsidR="00D3256D" w:rsidRDefault="00D3256D" w:rsidP="00D3256D">
      <w:pPr>
        <w:pStyle w:val="Dont"/>
      </w:pPr>
      <w:r>
        <w:t xml:space="preserve">Avoid tagging fields in an incorrect order. This results in inaccurate tabbing order. </w:t>
      </w:r>
    </w:p>
    <w:p w14:paraId="1D452027" w14:textId="77777777" w:rsidR="00D3256D" w:rsidRDefault="00D3256D" w:rsidP="00D3256D">
      <w:r>
        <w:rPr>
          <w:noProof/>
        </w:rPr>
        <w:t xml:space="preserve">For example, in the </w:t>
      </w:r>
      <w:r w:rsidRPr="009E1115">
        <w:rPr>
          <w:noProof/>
        </w:rPr>
        <w:t>200918_GM_Proxy</w:t>
      </w:r>
      <w:r>
        <w:rPr>
          <w:noProof/>
        </w:rPr>
        <w:t>.pdf file, th</w:t>
      </w:r>
      <w:r w:rsidRPr="00DB1130">
        <w:t xml:space="preserve">e </w:t>
      </w:r>
      <w:r>
        <w:t>form has an inaccurate and illogical tabbing order. The tabbing order is as follows:</w:t>
      </w:r>
    </w:p>
    <w:p w14:paraId="7FEF29D8" w14:textId="77777777" w:rsidR="00D3256D" w:rsidRDefault="00D3256D" w:rsidP="00276102">
      <w:pPr>
        <w:pStyle w:val="Dont"/>
        <w:numPr>
          <w:ilvl w:val="0"/>
          <w:numId w:val="24"/>
        </w:numPr>
      </w:pPr>
      <w:r>
        <w:t>“</w:t>
      </w:r>
      <w:r w:rsidRPr="00EE21F2">
        <w:t xml:space="preserve">Amendment to the directors remuneration policy to permit the grant of the </w:t>
      </w:r>
      <w:proofErr w:type="spellStart"/>
      <w:r w:rsidRPr="00EE21F2">
        <w:t>Coinvestment</w:t>
      </w:r>
      <w:proofErr w:type="spellEnd"/>
      <w:r w:rsidRPr="00EE21F2">
        <w:t xml:space="preserve"> Award: For</w:t>
      </w:r>
      <w:r>
        <w:t>” Radio button</w:t>
      </w:r>
    </w:p>
    <w:p w14:paraId="15252DB8" w14:textId="77777777" w:rsidR="00D3256D" w:rsidRDefault="00D3256D" w:rsidP="00276102">
      <w:pPr>
        <w:pStyle w:val="Dont"/>
        <w:numPr>
          <w:ilvl w:val="0"/>
          <w:numId w:val="24"/>
        </w:numPr>
      </w:pPr>
      <w:r>
        <w:t>“Date”</w:t>
      </w:r>
    </w:p>
    <w:p w14:paraId="4E57B533" w14:textId="77777777" w:rsidR="00D3256D" w:rsidRDefault="00D3256D" w:rsidP="00276102">
      <w:pPr>
        <w:pStyle w:val="Dont"/>
        <w:numPr>
          <w:ilvl w:val="0"/>
          <w:numId w:val="24"/>
        </w:numPr>
      </w:pPr>
      <w:r>
        <w:t>“Signature”</w:t>
      </w:r>
    </w:p>
    <w:p w14:paraId="15CF38B3" w14:textId="77777777" w:rsidR="00D3256D" w:rsidRDefault="00D3256D" w:rsidP="00276102">
      <w:pPr>
        <w:pStyle w:val="Dont"/>
        <w:numPr>
          <w:ilvl w:val="0"/>
          <w:numId w:val="24"/>
        </w:numPr>
      </w:pPr>
      <w:r>
        <w:t>“</w:t>
      </w:r>
      <w:r w:rsidRPr="00EE21F2">
        <w:t xml:space="preserve">Amendment to the directors remuneration policy to permit the grant of the </w:t>
      </w:r>
      <w:proofErr w:type="spellStart"/>
      <w:r w:rsidRPr="00EE21F2">
        <w:t>Coinvestment</w:t>
      </w:r>
      <w:proofErr w:type="spellEnd"/>
      <w:r w:rsidRPr="00EE21F2">
        <w:t xml:space="preserve"> Award: </w:t>
      </w:r>
      <w:r>
        <w:t>Against” Radio button</w:t>
      </w:r>
    </w:p>
    <w:p w14:paraId="49BEF654" w14:textId="77777777" w:rsidR="00D3256D" w:rsidRDefault="00D3256D" w:rsidP="00276102">
      <w:pPr>
        <w:pStyle w:val="Dont"/>
        <w:numPr>
          <w:ilvl w:val="0"/>
          <w:numId w:val="24"/>
        </w:numPr>
      </w:pPr>
      <w:r>
        <w:t>“</w:t>
      </w:r>
      <w:r w:rsidRPr="00EE21F2">
        <w:t xml:space="preserve">Amendment to the directors remuneration policy to permit the grant of the </w:t>
      </w:r>
      <w:proofErr w:type="spellStart"/>
      <w:r w:rsidRPr="00EE21F2">
        <w:t>Coinvestment</w:t>
      </w:r>
      <w:proofErr w:type="spellEnd"/>
      <w:r w:rsidRPr="00EE21F2">
        <w:t xml:space="preserve"> Award: </w:t>
      </w:r>
      <w:r>
        <w:t xml:space="preserve">Vote withheld” Radio </w:t>
      </w:r>
      <w:proofErr w:type="gramStart"/>
      <w:r>
        <w:t>button</w:t>
      </w:r>
      <w:proofErr w:type="gramEnd"/>
    </w:p>
    <w:p w14:paraId="3DFCE369" w14:textId="77777777" w:rsidR="00D3256D" w:rsidRDefault="00D3256D" w:rsidP="00D3256D">
      <w:r>
        <w:rPr>
          <w:noProof/>
        </w:rPr>
        <w:drawing>
          <wp:inline distT="0" distB="0" distL="0" distR="0" wp14:anchorId="4CB02C54" wp14:editId="1DA16996">
            <wp:extent cx="5943600" cy="1774825"/>
            <wp:effectExtent l="19050" t="19050" r="19050" b="15875"/>
            <wp:docPr id="109" name="Picture 109" descr="Form with inaccurate tabb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Form with inaccurate tabbing order."/>
                    <pic:cNvPicPr/>
                  </pic:nvPicPr>
                  <pic:blipFill>
                    <a:blip r:embed="rId138"/>
                    <a:stretch>
                      <a:fillRect/>
                    </a:stretch>
                  </pic:blipFill>
                  <pic:spPr>
                    <a:xfrm>
                      <a:off x="0" y="0"/>
                      <a:ext cx="5943600" cy="1774825"/>
                    </a:xfrm>
                    <a:prstGeom prst="rect">
                      <a:avLst/>
                    </a:prstGeom>
                    <a:ln>
                      <a:solidFill>
                        <a:schemeClr val="tx1"/>
                      </a:solidFill>
                    </a:ln>
                  </pic:spPr>
                </pic:pic>
              </a:graphicData>
            </a:graphic>
          </wp:inline>
        </w:drawing>
      </w:r>
    </w:p>
    <w:p w14:paraId="29AD0664" w14:textId="77777777" w:rsidR="00D3256D" w:rsidRDefault="00D3256D" w:rsidP="00D3256D">
      <w:pPr>
        <w:pStyle w:val="Do"/>
        <w:rPr>
          <w:noProof/>
        </w:rPr>
      </w:pPr>
      <w:r>
        <w:t xml:space="preserve">Arrange the fields correctly to ensure a logical tabbing order. </w:t>
      </w:r>
    </w:p>
    <w:p w14:paraId="6DDAFC99" w14:textId="77777777" w:rsidR="00D3256D" w:rsidRDefault="00D3256D" w:rsidP="00D3256D">
      <w:pPr>
        <w:pStyle w:val="Do"/>
        <w:numPr>
          <w:ilvl w:val="0"/>
          <w:numId w:val="0"/>
        </w:numPr>
        <w:rPr>
          <w:noProof/>
        </w:rPr>
      </w:pPr>
    </w:p>
    <w:p w14:paraId="0519645C" w14:textId="0B0FC775" w:rsidR="00D3256D" w:rsidRDefault="00D3256D" w:rsidP="00D3256D">
      <w:r>
        <w:rPr>
          <w:noProof/>
        </w:rPr>
        <w:t xml:space="preserve">For example, in the </w:t>
      </w:r>
      <w:r w:rsidRPr="009E1115">
        <w:rPr>
          <w:noProof/>
        </w:rPr>
        <w:t>200918_GM_Proxy</w:t>
      </w:r>
      <w:r>
        <w:rPr>
          <w:noProof/>
        </w:rPr>
        <w:t>.pdf file, th</w:t>
      </w:r>
      <w:r w:rsidRPr="00DB1130">
        <w:t xml:space="preserve">e </w:t>
      </w:r>
      <w:r>
        <w:t xml:space="preserve">form has an accurate </w:t>
      </w:r>
      <w:r w:rsidR="008665C7">
        <w:t>tabbing order</w:t>
      </w:r>
      <w:r>
        <w:t>. The tabbing order is as follows:</w:t>
      </w:r>
    </w:p>
    <w:p w14:paraId="3A2BCAC1" w14:textId="77777777" w:rsidR="00D3256D" w:rsidRDefault="00D3256D" w:rsidP="00276102">
      <w:pPr>
        <w:pStyle w:val="Dont"/>
        <w:numPr>
          <w:ilvl w:val="0"/>
          <w:numId w:val="25"/>
        </w:numPr>
      </w:pPr>
      <w:r>
        <w:t>“</w:t>
      </w:r>
      <w:r w:rsidRPr="00EE21F2">
        <w:t xml:space="preserve">Amendment to the directors remuneration policy to permit the grant of the </w:t>
      </w:r>
      <w:proofErr w:type="spellStart"/>
      <w:r w:rsidRPr="00EE21F2">
        <w:t>Coinvestment</w:t>
      </w:r>
      <w:proofErr w:type="spellEnd"/>
      <w:r w:rsidRPr="00EE21F2">
        <w:t xml:space="preserve"> Award: For</w:t>
      </w:r>
      <w:r>
        <w:t>” Radio button</w:t>
      </w:r>
    </w:p>
    <w:p w14:paraId="3D0E23D5" w14:textId="77777777" w:rsidR="00D3256D" w:rsidRDefault="00D3256D" w:rsidP="00276102">
      <w:pPr>
        <w:pStyle w:val="Dont"/>
        <w:numPr>
          <w:ilvl w:val="0"/>
          <w:numId w:val="25"/>
        </w:numPr>
      </w:pPr>
      <w:r>
        <w:t>“</w:t>
      </w:r>
      <w:r w:rsidRPr="00EE21F2">
        <w:t xml:space="preserve">Amendment to the directors remuneration policy to permit the grant of the </w:t>
      </w:r>
      <w:proofErr w:type="spellStart"/>
      <w:r w:rsidRPr="00EE21F2">
        <w:t>Coinvestment</w:t>
      </w:r>
      <w:proofErr w:type="spellEnd"/>
      <w:r w:rsidRPr="00EE21F2">
        <w:t xml:space="preserve"> Award: </w:t>
      </w:r>
      <w:r>
        <w:t>Against” Radio button</w:t>
      </w:r>
    </w:p>
    <w:p w14:paraId="6281746C" w14:textId="77777777" w:rsidR="00D3256D" w:rsidRDefault="00D3256D" w:rsidP="00276102">
      <w:pPr>
        <w:pStyle w:val="Dont"/>
        <w:numPr>
          <w:ilvl w:val="0"/>
          <w:numId w:val="25"/>
        </w:numPr>
      </w:pPr>
      <w:r>
        <w:t>“</w:t>
      </w:r>
      <w:r w:rsidRPr="00EE21F2">
        <w:t xml:space="preserve">Amendment to the directors remuneration policy to permit the grant of the </w:t>
      </w:r>
      <w:proofErr w:type="spellStart"/>
      <w:r w:rsidRPr="00EE21F2">
        <w:t>Coinvestment</w:t>
      </w:r>
      <w:proofErr w:type="spellEnd"/>
      <w:r w:rsidRPr="00EE21F2">
        <w:t xml:space="preserve"> Award: </w:t>
      </w:r>
      <w:r>
        <w:t>Vote Withheld” Radio button</w:t>
      </w:r>
    </w:p>
    <w:p w14:paraId="1B5C4F78" w14:textId="77777777" w:rsidR="00D3256D" w:rsidRDefault="00D3256D" w:rsidP="00276102">
      <w:pPr>
        <w:pStyle w:val="Dont"/>
        <w:numPr>
          <w:ilvl w:val="0"/>
          <w:numId w:val="25"/>
        </w:numPr>
      </w:pPr>
      <w:r>
        <w:t>“Date”</w:t>
      </w:r>
    </w:p>
    <w:p w14:paraId="3F616837" w14:textId="77777777" w:rsidR="00D3256D" w:rsidRDefault="00D3256D" w:rsidP="00276102">
      <w:pPr>
        <w:pStyle w:val="Dont"/>
        <w:numPr>
          <w:ilvl w:val="0"/>
          <w:numId w:val="25"/>
        </w:numPr>
      </w:pPr>
      <w:r>
        <w:t>“Signature”</w:t>
      </w:r>
    </w:p>
    <w:p w14:paraId="16E7D39C" w14:textId="77777777" w:rsidR="00D3256D" w:rsidRDefault="00D3256D" w:rsidP="00D3256D"/>
    <w:p w14:paraId="56ADC20A" w14:textId="77777777" w:rsidR="00D3256D" w:rsidRDefault="00D3256D" w:rsidP="00D3256D">
      <w:r>
        <w:rPr>
          <w:noProof/>
        </w:rPr>
        <w:drawing>
          <wp:inline distT="0" distB="0" distL="0" distR="0" wp14:anchorId="545C5584" wp14:editId="7549815E">
            <wp:extent cx="5943600" cy="2068830"/>
            <wp:effectExtent l="19050" t="19050" r="19050" b="26670"/>
            <wp:docPr id="110" name="Picture 110" descr="Form with an accurate tabb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Form with an accurate tabbing order."/>
                    <pic:cNvPicPr/>
                  </pic:nvPicPr>
                  <pic:blipFill>
                    <a:blip r:embed="rId139"/>
                    <a:stretch>
                      <a:fillRect/>
                    </a:stretch>
                  </pic:blipFill>
                  <pic:spPr>
                    <a:xfrm>
                      <a:off x="0" y="0"/>
                      <a:ext cx="5943600" cy="2068830"/>
                    </a:xfrm>
                    <a:prstGeom prst="rect">
                      <a:avLst/>
                    </a:prstGeom>
                    <a:ln>
                      <a:solidFill>
                        <a:schemeClr val="tx1"/>
                      </a:solidFill>
                    </a:ln>
                  </pic:spPr>
                </pic:pic>
              </a:graphicData>
            </a:graphic>
          </wp:inline>
        </w:drawing>
      </w:r>
    </w:p>
    <w:p w14:paraId="62F9E694" w14:textId="77777777" w:rsidR="00D3256D" w:rsidRDefault="00D3256D" w:rsidP="00D3256D">
      <w:pPr>
        <w:pStyle w:val="Level"/>
        <w:spacing w:after="0"/>
      </w:pPr>
      <w:r>
        <w:t>User Groups Affected</w:t>
      </w:r>
    </w:p>
    <w:p w14:paraId="280F99A7" w14:textId="77777777" w:rsidR="00D3256D" w:rsidRDefault="00D3256D" w:rsidP="00D3256D">
      <w:pPr>
        <w:pStyle w:val="Bulletlist"/>
        <w:spacing w:after="0" w:afterAutospacing="0"/>
      </w:pPr>
      <w:r>
        <w:t>Blind users</w:t>
      </w:r>
    </w:p>
    <w:p w14:paraId="798665FE" w14:textId="77777777" w:rsidR="00D3256D" w:rsidRDefault="00D3256D" w:rsidP="00D3256D">
      <w:pPr>
        <w:pStyle w:val="Bulletlist"/>
        <w:spacing w:after="0" w:afterAutospacing="0"/>
      </w:pPr>
      <w:r>
        <w:t>Low-vision users</w:t>
      </w:r>
    </w:p>
    <w:p w14:paraId="3403C8AB" w14:textId="77777777" w:rsidR="00D3256D" w:rsidRDefault="00D3256D" w:rsidP="00D3256D">
      <w:pPr>
        <w:pStyle w:val="Bulletlist"/>
        <w:spacing w:after="0" w:afterAutospacing="0"/>
      </w:pPr>
      <w:r>
        <w:t>Keyboard-only users</w:t>
      </w:r>
    </w:p>
    <w:p w14:paraId="10362AA8" w14:textId="77777777" w:rsidR="00D3256D" w:rsidRDefault="00D3256D" w:rsidP="00D3256D">
      <w:pPr>
        <w:pStyle w:val="Bulletlist"/>
        <w:spacing w:after="0" w:afterAutospacing="0"/>
      </w:pPr>
      <w:r>
        <w:t>Users with learning disabilities</w:t>
      </w:r>
    </w:p>
    <w:p w14:paraId="090F1D0A" w14:textId="77777777" w:rsidR="00D3256D" w:rsidRDefault="00D3256D" w:rsidP="00D3256D">
      <w:pPr>
        <w:pStyle w:val="Bulletlist"/>
        <w:numPr>
          <w:ilvl w:val="0"/>
          <w:numId w:val="0"/>
        </w:numPr>
        <w:spacing w:after="0" w:afterAutospacing="0"/>
      </w:pPr>
    </w:p>
    <w:p w14:paraId="23D9D057" w14:textId="77777777" w:rsidR="00D3256D" w:rsidRDefault="00D3256D" w:rsidP="00D3256D">
      <w:pPr>
        <w:pStyle w:val="Heading4"/>
      </w:pPr>
      <w:r>
        <w:t>How to test for Accessibility?</w:t>
      </w:r>
    </w:p>
    <w:p w14:paraId="761A6CEC" w14:textId="77777777" w:rsidR="00D3256D" w:rsidRDefault="00D3256D" w:rsidP="00D3256D">
      <w:pPr>
        <w:rPr>
          <w:shd w:val="clear" w:color="auto" w:fill="FFFFFF"/>
        </w:rPr>
      </w:pPr>
      <w:r>
        <w:rPr>
          <w:shd w:val="clear" w:color="auto" w:fill="FFFFFF"/>
        </w:rPr>
        <w:t>To test the tabbing order of a PDF form, perform the following steps:</w:t>
      </w:r>
    </w:p>
    <w:p w14:paraId="6ED19956" w14:textId="77777777" w:rsidR="00D3256D" w:rsidRDefault="00D3256D" w:rsidP="00276102">
      <w:pPr>
        <w:pStyle w:val="ListParagraph"/>
        <w:numPr>
          <w:ilvl w:val="0"/>
          <w:numId w:val="82"/>
        </w:numPr>
        <w:rPr>
          <w:shd w:val="clear" w:color="auto" w:fill="FFFFFF"/>
        </w:rPr>
      </w:pPr>
      <w:r>
        <w:rPr>
          <w:shd w:val="clear" w:color="auto" w:fill="FFFFFF"/>
        </w:rPr>
        <w:t>Open the PDF form that needs to be tested using Acrobat Reader.</w:t>
      </w:r>
    </w:p>
    <w:p w14:paraId="79F45EF7" w14:textId="77777777" w:rsidR="00D3256D" w:rsidRDefault="00D3256D" w:rsidP="00276102">
      <w:pPr>
        <w:pStyle w:val="ListParagraph"/>
        <w:numPr>
          <w:ilvl w:val="0"/>
          <w:numId w:val="82"/>
        </w:numPr>
        <w:rPr>
          <w:shd w:val="clear" w:color="auto" w:fill="FFFFFF"/>
        </w:rPr>
      </w:pPr>
      <w:r>
        <w:rPr>
          <w:shd w:val="clear" w:color="auto" w:fill="FFFFFF"/>
        </w:rPr>
        <w:t>Navigate the form using the Tab and Shift + Tab keys.</w:t>
      </w:r>
    </w:p>
    <w:p w14:paraId="2EEC2B22" w14:textId="77777777" w:rsidR="00D3256D" w:rsidRDefault="00D3256D" w:rsidP="00276102">
      <w:pPr>
        <w:pStyle w:val="ListParagraph"/>
        <w:numPr>
          <w:ilvl w:val="0"/>
          <w:numId w:val="82"/>
        </w:numPr>
        <w:rPr>
          <w:shd w:val="clear" w:color="auto" w:fill="FFFFFF"/>
        </w:rPr>
      </w:pPr>
      <w:r>
        <w:rPr>
          <w:shd w:val="clear" w:color="auto" w:fill="FFFFFF"/>
        </w:rPr>
        <w:t xml:space="preserve">Observe if the form fields receive focus in a logical order. </w:t>
      </w:r>
    </w:p>
    <w:p w14:paraId="353F8581" w14:textId="3F5DE6F1" w:rsidR="00D3256D" w:rsidRDefault="00D3256D" w:rsidP="00276102">
      <w:pPr>
        <w:pStyle w:val="ListParagraph"/>
        <w:numPr>
          <w:ilvl w:val="0"/>
          <w:numId w:val="82"/>
        </w:numPr>
        <w:rPr>
          <w:shd w:val="clear" w:color="auto" w:fill="FFFFFF"/>
        </w:rPr>
      </w:pPr>
      <w:r>
        <w:rPr>
          <w:shd w:val="clear" w:color="auto" w:fill="FFFFFF"/>
        </w:rPr>
        <w:t xml:space="preserve">If the condition in step 3 fails, </w:t>
      </w:r>
      <w:r w:rsidR="008665C7">
        <w:rPr>
          <w:shd w:val="clear" w:color="auto" w:fill="FFFFFF"/>
        </w:rPr>
        <w:t>then</w:t>
      </w:r>
      <w:r>
        <w:rPr>
          <w:shd w:val="clear" w:color="auto" w:fill="FFFFFF"/>
        </w:rPr>
        <w:t xml:space="preserve"> it is an accessibility violation as per WCAG 2.1 success criteria 2.4.3 at Level A.</w:t>
      </w:r>
    </w:p>
    <w:p w14:paraId="60F16AA5" w14:textId="77777777" w:rsidR="00D3256D" w:rsidRDefault="00D3256D" w:rsidP="00D3256D">
      <w:pPr>
        <w:rPr>
          <w:shd w:val="clear" w:color="auto" w:fill="FFFFFF"/>
        </w:rPr>
      </w:pPr>
    </w:p>
    <w:p w14:paraId="28953268" w14:textId="77777777" w:rsidR="00D3256D" w:rsidRDefault="00D3256D" w:rsidP="00D3256D">
      <w:r>
        <w:rPr>
          <w:shd w:val="clear" w:color="auto" w:fill="FFFFFF"/>
        </w:rPr>
        <w:t>The following table lists JAWS and NVDA commands for reading PDF forms:</w:t>
      </w:r>
    </w:p>
    <w:tbl>
      <w:tblPr>
        <w:tblStyle w:val="TableGrid"/>
        <w:tblW w:w="9445" w:type="dxa"/>
        <w:jc w:val="center"/>
        <w:tblLook w:val="04A0" w:firstRow="1" w:lastRow="0" w:firstColumn="1" w:lastColumn="0" w:noHBand="0" w:noVBand="1"/>
      </w:tblPr>
      <w:tblGrid>
        <w:gridCol w:w="5237"/>
        <w:gridCol w:w="2048"/>
        <w:gridCol w:w="2160"/>
      </w:tblGrid>
      <w:tr w:rsidR="00D3256D" w:rsidRPr="00450027" w14:paraId="7ED2CDE1" w14:textId="77777777" w:rsidTr="00C96DDF">
        <w:trPr>
          <w:jc w:val="center"/>
        </w:trPr>
        <w:tc>
          <w:tcPr>
            <w:tcW w:w="5237" w:type="dxa"/>
            <w:hideMark/>
          </w:tcPr>
          <w:p w14:paraId="7EBB79EC" w14:textId="77777777" w:rsidR="00D3256D" w:rsidRPr="00450027" w:rsidRDefault="00D3256D" w:rsidP="00C96DDF">
            <w:pPr>
              <w:rPr>
                <w:rFonts w:eastAsia="Times New Roman" w:cstheme="minorHAnsi"/>
                <w:b/>
                <w:bCs/>
                <w:color w:val="212529"/>
              </w:rPr>
            </w:pPr>
            <w:r w:rsidRPr="00450027">
              <w:rPr>
                <w:rFonts w:eastAsia="Times New Roman" w:cstheme="minorHAnsi"/>
                <w:b/>
                <w:bCs/>
                <w:color w:val="212529"/>
                <w:bdr w:val="none" w:sz="0" w:space="0" w:color="auto" w:frame="1"/>
              </w:rPr>
              <w:t>Function</w:t>
            </w:r>
          </w:p>
        </w:tc>
        <w:tc>
          <w:tcPr>
            <w:tcW w:w="2048" w:type="dxa"/>
            <w:hideMark/>
          </w:tcPr>
          <w:p w14:paraId="79415123" w14:textId="77777777" w:rsidR="00D3256D" w:rsidRPr="00450027" w:rsidRDefault="00D3256D" w:rsidP="00C96DDF">
            <w:pPr>
              <w:rPr>
                <w:rFonts w:eastAsia="Times New Roman" w:cstheme="minorHAnsi"/>
                <w:b/>
                <w:bCs/>
                <w:color w:val="212529"/>
              </w:rPr>
            </w:pPr>
            <w:r w:rsidRPr="00450027">
              <w:rPr>
                <w:rFonts w:eastAsia="Times New Roman" w:cstheme="minorHAnsi"/>
                <w:b/>
                <w:bCs/>
                <w:color w:val="212529"/>
                <w:bdr w:val="none" w:sz="0" w:space="0" w:color="auto" w:frame="1"/>
              </w:rPr>
              <w:t>JAWS command</w:t>
            </w:r>
          </w:p>
        </w:tc>
        <w:tc>
          <w:tcPr>
            <w:tcW w:w="2160" w:type="dxa"/>
            <w:hideMark/>
          </w:tcPr>
          <w:p w14:paraId="59D29609" w14:textId="77777777" w:rsidR="00D3256D" w:rsidRPr="00450027" w:rsidRDefault="00D3256D" w:rsidP="00C96DDF">
            <w:pPr>
              <w:rPr>
                <w:rFonts w:eastAsia="Times New Roman" w:cstheme="minorHAnsi"/>
                <w:b/>
                <w:bCs/>
                <w:color w:val="212529"/>
              </w:rPr>
            </w:pPr>
            <w:r w:rsidRPr="00450027">
              <w:rPr>
                <w:rFonts w:eastAsia="Times New Roman" w:cstheme="minorHAnsi"/>
                <w:b/>
                <w:bCs/>
                <w:color w:val="212529"/>
              </w:rPr>
              <w:t>NVDA command</w:t>
            </w:r>
          </w:p>
        </w:tc>
      </w:tr>
      <w:tr w:rsidR="00D3256D" w:rsidRPr="00450027" w14:paraId="0EEBEBE8" w14:textId="77777777" w:rsidTr="00C96DDF">
        <w:trPr>
          <w:jc w:val="center"/>
        </w:trPr>
        <w:tc>
          <w:tcPr>
            <w:tcW w:w="5237" w:type="dxa"/>
            <w:hideMark/>
          </w:tcPr>
          <w:p w14:paraId="78311F2E"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Open the Forms list dialog</w:t>
            </w:r>
          </w:p>
        </w:tc>
        <w:tc>
          <w:tcPr>
            <w:tcW w:w="2048" w:type="dxa"/>
            <w:hideMark/>
          </w:tcPr>
          <w:p w14:paraId="0F861E07"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Insert + F5</w:t>
            </w:r>
          </w:p>
        </w:tc>
        <w:tc>
          <w:tcPr>
            <w:tcW w:w="2160" w:type="dxa"/>
            <w:hideMark/>
          </w:tcPr>
          <w:p w14:paraId="273A9ED4"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w:t>
            </w:r>
          </w:p>
        </w:tc>
      </w:tr>
      <w:tr w:rsidR="00D3256D" w:rsidRPr="00450027" w14:paraId="36A03C9E" w14:textId="77777777" w:rsidTr="00C96DDF">
        <w:trPr>
          <w:jc w:val="center"/>
        </w:trPr>
        <w:tc>
          <w:tcPr>
            <w:tcW w:w="5237" w:type="dxa"/>
            <w:hideMark/>
          </w:tcPr>
          <w:p w14:paraId="0BC5E24D"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Turn on Forms Mode (JAWS) or Focus Mode (NVDA)</w:t>
            </w:r>
          </w:p>
        </w:tc>
        <w:tc>
          <w:tcPr>
            <w:tcW w:w="2048" w:type="dxa"/>
            <w:hideMark/>
          </w:tcPr>
          <w:p w14:paraId="41874E3C"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Enter</w:t>
            </w:r>
          </w:p>
        </w:tc>
        <w:tc>
          <w:tcPr>
            <w:tcW w:w="2160" w:type="dxa"/>
            <w:hideMark/>
          </w:tcPr>
          <w:p w14:paraId="7ED1185A"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Insert + Spacebar</w:t>
            </w:r>
          </w:p>
        </w:tc>
      </w:tr>
      <w:tr w:rsidR="00D3256D" w:rsidRPr="00450027" w14:paraId="7F774FE1" w14:textId="77777777" w:rsidTr="00C96DDF">
        <w:trPr>
          <w:jc w:val="center"/>
        </w:trPr>
        <w:tc>
          <w:tcPr>
            <w:tcW w:w="5237" w:type="dxa"/>
            <w:hideMark/>
          </w:tcPr>
          <w:p w14:paraId="3C42400E"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Turn off Forms Mode (JAWS) or Focus Mode (NVDA)</w:t>
            </w:r>
          </w:p>
        </w:tc>
        <w:tc>
          <w:tcPr>
            <w:tcW w:w="2048" w:type="dxa"/>
            <w:hideMark/>
          </w:tcPr>
          <w:p w14:paraId="54A03DF0"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Numpad Plus</w:t>
            </w:r>
          </w:p>
        </w:tc>
        <w:tc>
          <w:tcPr>
            <w:tcW w:w="2160" w:type="dxa"/>
            <w:hideMark/>
          </w:tcPr>
          <w:p w14:paraId="22750CC3"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Insert + Spacebar</w:t>
            </w:r>
          </w:p>
        </w:tc>
      </w:tr>
      <w:tr w:rsidR="00D3256D" w:rsidRPr="00450027" w14:paraId="052A51FD" w14:textId="77777777" w:rsidTr="00C96DDF">
        <w:trPr>
          <w:jc w:val="center"/>
        </w:trPr>
        <w:tc>
          <w:tcPr>
            <w:tcW w:w="5237" w:type="dxa"/>
            <w:hideMark/>
          </w:tcPr>
          <w:p w14:paraId="1F40700A"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Next Button</w:t>
            </w:r>
          </w:p>
        </w:tc>
        <w:tc>
          <w:tcPr>
            <w:tcW w:w="2048" w:type="dxa"/>
            <w:hideMark/>
          </w:tcPr>
          <w:p w14:paraId="0616E882"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B</w:t>
            </w:r>
          </w:p>
        </w:tc>
        <w:tc>
          <w:tcPr>
            <w:tcW w:w="2160" w:type="dxa"/>
            <w:hideMark/>
          </w:tcPr>
          <w:p w14:paraId="37E27188"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B</w:t>
            </w:r>
          </w:p>
        </w:tc>
      </w:tr>
      <w:tr w:rsidR="00D3256D" w:rsidRPr="00450027" w14:paraId="47F8011A" w14:textId="77777777" w:rsidTr="00C96DDF">
        <w:trPr>
          <w:jc w:val="center"/>
        </w:trPr>
        <w:tc>
          <w:tcPr>
            <w:tcW w:w="5237" w:type="dxa"/>
            <w:hideMark/>
          </w:tcPr>
          <w:p w14:paraId="439819BF"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Previous Button</w:t>
            </w:r>
          </w:p>
        </w:tc>
        <w:tc>
          <w:tcPr>
            <w:tcW w:w="2048" w:type="dxa"/>
            <w:hideMark/>
          </w:tcPr>
          <w:p w14:paraId="3D208F20"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Shift + B</w:t>
            </w:r>
          </w:p>
        </w:tc>
        <w:tc>
          <w:tcPr>
            <w:tcW w:w="2160" w:type="dxa"/>
            <w:hideMark/>
          </w:tcPr>
          <w:p w14:paraId="251F9731"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Shift + B</w:t>
            </w:r>
          </w:p>
        </w:tc>
      </w:tr>
      <w:tr w:rsidR="00D3256D" w:rsidRPr="00450027" w14:paraId="78AB0DC3" w14:textId="77777777" w:rsidTr="00C96DDF">
        <w:trPr>
          <w:jc w:val="center"/>
        </w:trPr>
        <w:tc>
          <w:tcPr>
            <w:tcW w:w="5237" w:type="dxa"/>
            <w:hideMark/>
          </w:tcPr>
          <w:p w14:paraId="104F152B"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Next Combo box</w:t>
            </w:r>
          </w:p>
        </w:tc>
        <w:tc>
          <w:tcPr>
            <w:tcW w:w="2048" w:type="dxa"/>
            <w:hideMark/>
          </w:tcPr>
          <w:p w14:paraId="44EBDA7A"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C</w:t>
            </w:r>
          </w:p>
        </w:tc>
        <w:tc>
          <w:tcPr>
            <w:tcW w:w="2160" w:type="dxa"/>
            <w:hideMark/>
          </w:tcPr>
          <w:p w14:paraId="27295B94"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C</w:t>
            </w:r>
          </w:p>
        </w:tc>
      </w:tr>
      <w:tr w:rsidR="00D3256D" w:rsidRPr="00450027" w14:paraId="14D6DADA" w14:textId="77777777" w:rsidTr="00C96DDF">
        <w:trPr>
          <w:jc w:val="center"/>
        </w:trPr>
        <w:tc>
          <w:tcPr>
            <w:tcW w:w="5237" w:type="dxa"/>
            <w:hideMark/>
          </w:tcPr>
          <w:p w14:paraId="553BD93D"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Previous Combo box</w:t>
            </w:r>
          </w:p>
        </w:tc>
        <w:tc>
          <w:tcPr>
            <w:tcW w:w="2048" w:type="dxa"/>
            <w:hideMark/>
          </w:tcPr>
          <w:p w14:paraId="7409EC79"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Shift + C</w:t>
            </w:r>
          </w:p>
        </w:tc>
        <w:tc>
          <w:tcPr>
            <w:tcW w:w="2160" w:type="dxa"/>
            <w:hideMark/>
          </w:tcPr>
          <w:p w14:paraId="3BC1CCB4"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Shift + C</w:t>
            </w:r>
          </w:p>
        </w:tc>
      </w:tr>
      <w:tr w:rsidR="00D3256D" w:rsidRPr="00450027" w14:paraId="20098680" w14:textId="77777777" w:rsidTr="00C96DDF">
        <w:trPr>
          <w:jc w:val="center"/>
        </w:trPr>
        <w:tc>
          <w:tcPr>
            <w:tcW w:w="5237" w:type="dxa"/>
            <w:hideMark/>
          </w:tcPr>
          <w:p w14:paraId="11969F49"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Next Edit field</w:t>
            </w:r>
          </w:p>
        </w:tc>
        <w:tc>
          <w:tcPr>
            <w:tcW w:w="2048" w:type="dxa"/>
            <w:hideMark/>
          </w:tcPr>
          <w:p w14:paraId="5A696EF0"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E</w:t>
            </w:r>
          </w:p>
        </w:tc>
        <w:tc>
          <w:tcPr>
            <w:tcW w:w="2160" w:type="dxa"/>
            <w:hideMark/>
          </w:tcPr>
          <w:p w14:paraId="19D1C89A"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E</w:t>
            </w:r>
          </w:p>
        </w:tc>
      </w:tr>
      <w:tr w:rsidR="00D3256D" w:rsidRPr="00450027" w14:paraId="50DFD785" w14:textId="77777777" w:rsidTr="00C96DDF">
        <w:trPr>
          <w:jc w:val="center"/>
        </w:trPr>
        <w:tc>
          <w:tcPr>
            <w:tcW w:w="5237" w:type="dxa"/>
            <w:hideMark/>
          </w:tcPr>
          <w:p w14:paraId="2879AC13"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Previous Edit field</w:t>
            </w:r>
          </w:p>
        </w:tc>
        <w:tc>
          <w:tcPr>
            <w:tcW w:w="2048" w:type="dxa"/>
            <w:hideMark/>
          </w:tcPr>
          <w:p w14:paraId="5ECB2AFE"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Shift + E</w:t>
            </w:r>
          </w:p>
        </w:tc>
        <w:tc>
          <w:tcPr>
            <w:tcW w:w="2160" w:type="dxa"/>
            <w:hideMark/>
          </w:tcPr>
          <w:p w14:paraId="333D472A"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Shift + E</w:t>
            </w:r>
          </w:p>
        </w:tc>
      </w:tr>
      <w:tr w:rsidR="00D3256D" w:rsidRPr="00450027" w14:paraId="2A4D7114" w14:textId="77777777" w:rsidTr="00C96DDF">
        <w:trPr>
          <w:jc w:val="center"/>
        </w:trPr>
        <w:tc>
          <w:tcPr>
            <w:tcW w:w="5237" w:type="dxa"/>
            <w:hideMark/>
          </w:tcPr>
          <w:p w14:paraId="365BEB2C"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Next Form field</w:t>
            </w:r>
          </w:p>
        </w:tc>
        <w:tc>
          <w:tcPr>
            <w:tcW w:w="2048" w:type="dxa"/>
            <w:hideMark/>
          </w:tcPr>
          <w:p w14:paraId="7F59D95D"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F</w:t>
            </w:r>
          </w:p>
        </w:tc>
        <w:tc>
          <w:tcPr>
            <w:tcW w:w="2160" w:type="dxa"/>
            <w:hideMark/>
          </w:tcPr>
          <w:p w14:paraId="34F4B195"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F</w:t>
            </w:r>
          </w:p>
        </w:tc>
      </w:tr>
      <w:tr w:rsidR="00D3256D" w:rsidRPr="00450027" w14:paraId="06234E69" w14:textId="77777777" w:rsidTr="00C96DDF">
        <w:trPr>
          <w:jc w:val="center"/>
        </w:trPr>
        <w:tc>
          <w:tcPr>
            <w:tcW w:w="5237" w:type="dxa"/>
            <w:hideMark/>
          </w:tcPr>
          <w:p w14:paraId="77F7DED5"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Previous Form field</w:t>
            </w:r>
          </w:p>
        </w:tc>
        <w:tc>
          <w:tcPr>
            <w:tcW w:w="2048" w:type="dxa"/>
            <w:hideMark/>
          </w:tcPr>
          <w:p w14:paraId="7B2C9806"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Shift + F</w:t>
            </w:r>
          </w:p>
        </w:tc>
        <w:tc>
          <w:tcPr>
            <w:tcW w:w="2160" w:type="dxa"/>
            <w:hideMark/>
          </w:tcPr>
          <w:p w14:paraId="78D107C0"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Shift + F</w:t>
            </w:r>
          </w:p>
        </w:tc>
      </w:tr>
      <w:tr w:rsidR="00D3256D" w:rsidRPr="00450027" w14:paraId="732B478E" w14:textId="77777777" w:rsidTr="00C96DDF">
        <w:trPr>
          <w:jc w:val="center"/>
        </w:trPr>
        <w:tc>
          <w:tcPr>
            <w:tcW w:w="5237" w:type="dxa"/>
            <w:hideMark/>
          </w:tcPr>
          <w:p w14:paraId="1383B6CA"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Next Radio button</w:t>
            </w:r>
          </w:p>
        </w:tc>
        <w:tc>
          <w:tcPr>
            <w:tcW w:w="2048" w:type="dxa"/>
            <w:hideMark/>
          </w:tcPr>
          <w:p w14:paraId="3F08100A" w14:textId="2985DC83" w:rsidR="00D3256D" w:rsidRPr="00450027" w:rsidRDefault="00E4383F" w:rsidP="00C96DDF">
            <w:pPr>
              <w:rPr>
                <w:rFonts w:eastAsia="Times New Roman" w:cstheme="minorHAnsi"/>
                <w:color w:val="212529"/>
              </w:rPr>
            </w:pPr>
            <w:r>
              <w:rPr>
                <w:rFonts w:eastAsia="Times New Roman" w:cstheme="minorHAnsi"/>
                <w:color w:val="212529"/>
              </w:rPr>
              <w:t>A</w:t>
            </w:r>
          </w:p>
        </w:tc>
        <w:tc>
          <w:tcPr>
            <w:tcW w:w="2160" w:type="dxa"/>
            <w:hideMark/>
          </w:tcPr>
          <w:p w14:paraId="335C335D"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R</w:t>
            </w:r>
          </w:p>
        </w:tc>
      </w:tr>
      <w:tr w:rsidR="00D3256D" w:rsidRPr="00450027" w14:paraId="44621F91" w14:textId="77777777" w:rsidTr="00C96DDF">
        <w:trPr>
          <w:jc w:val="center"/>
        </w:trPr>
        <w:tc>
          <w:tcPr>
            <w:tcW w:w="5237" w:type="dxa"/>
            <w:hideMark/>
          </w:tcPr>
          <w:p w14:paraId="5E650B72"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Previous Radio button</w:t>
            </w:r>
          </w:p>
        </w:tc>
        <w:tc>
          <w:tcPr>
            <w:tcW w:w="2048" w:type="dxa"/>
            <w:hideMark/>
          </w:tcPr>
          <w:p w14:paraId="6574EDCD" w14:textId="250E09D0" w:rsidR="00D3256D" w:rsidRPr="00450027" w:rsidRDefault="00D3256D" w:rsidP="00C96DDF">
            <w:pPr>
              <w:rPr>
                <w:rFonts w:eastAsia="Times New Roman" w:cstheme="minorHAnsi"/>
                <w:color w:val="212529"/>
              </w:rPr>
            </w:pPr>
            <w:r w:rsidRPr="00450027">
              <w:rPr>
                <w:rFonts w:eastAsia="Times New Roman" w:cstheme="minorHAnsi"/>
                <w:color w:val="212529"/>
              </w:rPr>
              <w:t xml:space="preserve">Shift + </w:t>
            </w:r>
            <w:r w:rsidR="00E4383F">
              <w:rPr>
                <w:rFonts w:eastAsia="Times New Roman" w:cstheme="minorHAnsi"/>
                <w:color w:val="212529"/>
              </w:rPr>
              <w:t>A</w:t>
            </w:r>
          </w:p>
        </w:tc>
        <w:tc>
          <w:tcPr>
            <w:tcW w:w="2160" w:type="dxa"/>
            <w:hideMark/>
          </w:tcPr>
          <w:p w14:paraId="51D3C60F"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Shift + R</w:t>
            </w:r>
          </w:p>
        </w:tc>
      </w:tr>
      <w:tr w:rsidR="00D3256D" w:rsidRPr="00450027" w14:paraId="471B9BAB" w14:textId="77777777" w:rsidTr="00C96DDF">
        <w:trPr>
          <w:jc w:val="center"/>
        </w:trPr>
        <w:tc>
          <w:tcPr>
            <w:tcW w:w="5237" w:type="dxa"/>
            <w:hideMark/>
          </w:tcPr>
          <w:p w14:paraId="0361C9A8"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Next Checkbox</w:t>
            </w:r>
          </w:p>
        </w:tc>
        <w:tc>
          <w:tcPr>
            <w:tcW w:w="2048" w:type="dxa"/>
            <w:hideMark/>
          </w:tcPr>
          <w:p w14:paraId="5981EC8D"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X</w:t>
            </w:r>
          </w:p>
        </w:tc>
        <w:tc>
          <w:tcPr>
            <w:tcW w:w="2160" w:type="dxa"/>
            <w:hideMark/>
          </w:tcPr>
          <w:p w14:paraId="685CB1BD"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X</w:t>
            </w:r>
          </w:p>
        </w:tc>
      </w:tr>
      <w:tr w:rsidR="00D3256D" w:rsidRPr="00450027" w14:paraId="7A24A075" w14:textId="77777777" w:rsidTr="00C96DDF">
        <w:trPr>
          <w:jc w:val="center"/>
        </w:trPr>
        <w:tc>
          <w:tcPr>
            <w:tcW w:w="5237" w:type="dxa"/>
            <w:hideMark/>
          </w:tcPr>
          <w:p w14:paraId="092FBA34"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Go to Previous Checkbox</w:t>
            </w:r>
          </w:p>
        </w:tc>
        <w:tc>
          <w:tcPr>
            <w:tcW w:w="2048" w:type="dxa"/>
            <w:hideMark/>
          </w:tcPr>
          <w:p w14:paraId="07071085"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Shift + X</w:t>
            </w:r>
          </w:p>
        </w:tc>
        <w:tc>
          <w:tcPr>
            <w:tcW w:w="2160" w:type="dxa"/>
            <w:hideMark/>
          </w:tcPr>
          <w:p w14:paraId="35117790" w14:textId="77777777" w:rsidR="00D3256D" w:rsidRPr="00450027" w:rsidRDefault="00D3256D" w:rsidP="00C96DDF">
            <w:pPr>
              <w:rPr>
                <w:rFonts w:eastAsia="Times New Roman" w:cstheme="minorHAnsi"/>
                <w:color w:val="212529"/>
              </w:rPr>
            </w:pPr>
            <w:r w:rsidRPr="00450027">
              <w:rPr>
                <w:rFonts w:eastAsia="Times New Roman" w:cstheme="minorHAnsi"/>
                <w:color w:val="212529"/>
              </w:rPr>
              <w:t>Shift + X</w:t>
            </w:r>
          </w:p>
        </w:tc>
      </w:tr>
    </w:tbl>
    <w:p w14:paraId="6A2C9DD7" w14:textId="77777777" w:rsidR="00D3256D" w:rsidRDefault="00D3256D" w:rsidP="00D3256D">
      <w:pPr>
        <w:rPr>
          <w:rFonts w:eastAsia="Times New Roman"/>
          <w:iCs/>
          <w:color w:val="002060"/>
          <w:sz w:val="32"/>
        </w:rPr>
      </w:pPr>
      <w:r>
        <w:rPr>
          <w:rFonts w:eastAsia="Times New Roman"/>
          <w:iCs/>
          <w:color w:val="002060"/>
          <w:sz w:val="32"/>
        </w:rPr>
        <w:br w:type="page"/>
      </w:r>
    </w:p>
    <w:p w14:paraId="66D1ADA2" w14:textId="7D9C848D" w:rsidR="008F0E9B" w:rsidRDefault="006F7E9A" w:rsidP="0024309C">
      <w:pPr>
        <w:pStyle w:val="Heading2"/>
        <w:rPr>
          <w:b/>
          <w:bCs/>
        </w:rPr>
      </w:pPr>
      <w:bookmarkStart w:id="100" w:name="_Toc57986902"/>
      <w:r w:rsidRPr="006F7E9A">
        <w:rPr>
          <w:b/>
          <w:bCs/>
        </w:rPr>
        <w:t>SCANNED DOCUMENTS</w:t>
      </w:r>
      <w:bookmarkEnd w:id="100"/>
    </w:p>
    <w:p w14:paraId="3F260878" w14:textId="29EDE00A" w:rsidR="003A183B" w:rsidRDefault="003A183B" w:rsidP="003A183B">
      <w:r>
        <w:t xml:space="preserve">Scanned documents are </w:t>
      </w:r>
      <w:proofErr w:type="gramStart"/>
      <w:r w:rsidR="00345837">
        <w:t>similar to</w:t>
      </w:r>
      <w:proofErr w:type="gramEnd"/>
      <w:r w:rsidR="00345837">
        <w:t xml:space="preserve"> photographs that have been saved in a PDF format. There </w:t>
      </w:r>
      <w:r w:rsidR="00EB5D29">
        <w:t>are</w:t>
      </w:r>
      <w:r w:rsidR="00291306">
        <w:t xml:space="preserve"> </w:t>
      </w:r>
      <w:r w:rsidR="00345837">
        <w:t xml:space="preserve">millions of scanned PDF document floating on the web today. When screen reader users open a document, </w:t>
      </w:r>
      <w:r w:rsidR="001A53B7">
        <w:t xml:space="preserve">no content is announced for them and they </w:t>
      </w:r>
      <w:r w:rsidR="00D2643C">
        <w:t>cannot</w:t>
      </w:r>
      <w:r w:rsidR="001A53B7">
        <w:t xml:space="preserve"> access the file at all. Scanned documents are blockers</w:t>
      </w:r>
      <w:r w:rsidR="00B811A5">
        <w:t xml:space="preserve"> which restrict users from accessing the content of the file. Often organiz</w:t>
      </w:r>
      <w:r w:rsidR="005A2DBB">
        <w:t>a</w:t>
      </w:r>
      <w:r w:rsidR="00B811A5">
        <w:t>tions have a mandate to upload their documents digitally and the easiest route that they adopt is to scan the hard copy of a document and save it as a “.pdf” file.</w:t>
      </w:r>
    </w:p>
    <w:p w14:paraId="099737BA" w14:textId="4347B561" w:rsidR="005A2DBB" w:rsidRDefault="005A2DBB" w:rsidP="003A183B">
      <w:r>
        <w:t xml:space="preserve">Many OCR software are available that users </w:t>
      </w:r>
      <w:r w:rsidR="0057551C">
        <w:t xml:space="preserve">with visual impairments </w:t>
      </w:r>
      <w:r>
        <w:t xml:space="preserve">rely on for accessing </w:t>
      </w:r>
      <w:r w:rsidR="00F149B9">
        <w:t>the contents of the scanned document. Most of th</w:t>
      </w:r>
      <w:r w:rsidR="0057551C">
        <w:t>e</w:t>
      </w:r>
      <w:r w:rsidR="00F149B9">
        <w:t xml:space="preserve">se software’s fail to reliably </w:t>
      </w:r>
      <w:r w:rsidR="00C1601B">
        <w:t xml:space="preserve">recognize the content for users with visual impairments. This results in users being deprived of vital information. </w:t>
      </w:r>
    </w:p>
    <w:p w14:paraId="184B4258" w14:textId="23FE17B7" w:rsidR="00D14640" w:rsidRDefault="00D14640" w:rsidP="003A183B">
      <w:r>
        <w:t xml:space="preserve">Some of the OCR application can access text and they </w:t>
      </w:r>
      <w:r w:rsidR="00484FE0">
        <w:t>do not</w:t>
      </w:r>
      <w:r>
        <w:t xml:space="preserve"> render text in tables, columns, images of text reliably. </w:t>
      </w:r>
      <w:r w:rsidR="006F73E5">
        <w:t xml:space="preserve">Students often are presented with notes in scanned PDF format which </w:t>
      </w:r>
      <w:r w:rsidR="00464180">
        <w:t xml:space="preserve">results in they not being able to </w:t>
      </w:r>
      <w:r w:rsidR="00FD7A8E">
        <w:t xml:space="preserve">get access to their notes. What is required is to </w:t>
      </w:r>
      <w:r w:rsidR="008665C7">
        <w:t>OCR,</w:t>
      </w:r>
      <w:r w:rsidR="00FD7A8E">
        <w:t xml:space="preserve"> </w:t>
      </w:r>
      <w:proofErr w:type="gramStart"/>
      <w:r w:rsidR="00FD7A8E">
        <w:t>proof read</w:t>
      </w:r>
      <w:proofErr w:type="gramEnd"/>
      <w:r w:rsidR="00FD7A8E">
        <w:t xml:space="preserve"> and tag the document in order for screen readers and other assistive technologies to render the information accurately for their users.</w:t>
      </w:r>
    </w:p>
    <w:p w14:paraId="5B6BDF03" w14:textId="411B5C4E" w:rsidR="000B7667" w:rsidRDefault="000B7667" w:rsidP="003A183B">
      <w:r>
        <w:t>To make scanned PDF documents accessible basically 3 main steps need to be carried out:</w:t>
      </w:r>
    </w:p>
    <w:p w14:paraId="0DC123EF" w14:textId="7F3DEF79" w:rsidR="000B7667" w:rsidRDefault="000B7667" w:rsidP="00276102">
      <w:pPr>
        <w:pStyle w:val="ListParagraph"/>
        <w:numPr>
          <w:ilvl w:val="0"/>
          <w:numId w:val="51"/>
        </w:numPr>
      </w:pPr>
      <w:r>
        <w:t>OCR the documen</w:t>
      </w:r>
      <w:r w:rsidR="00677AFB">
        <w:t>t to ensure that the content can be selected.</w:t>
      </w:r>
    </w:p>
    <w:p w14:paraId="22F1A475" w14:textId="3002CC9E" w:rsidR="000B7667" w:rsidRDefault="000B7667" w:rsidP="00276102">
      <w:pPr>
        <w:pStyle w:val="ListParagraph"/>
        <w:numPr>
          <w:ilvl w:val="0"/>
          <w:numId w:val="51"/>
        </w:numPr>
      </w:pPr>
      <w:proofErr w:type="gramStart"/>
      <w:r>
        <w:t>Proof read</w:t>
      </w:r>
      <w:proofErr w:type="gramEnd"/>
      <w:r>
        <w:t xml:space="preserve"> the document for errors.</w:t>
      </w:r>
    </w:p>
    <w:p w14:paraId="596CD5C1" w14:textId="5FEACD26" w:rsidR="000B7667" w:rsidRDefault="000B7667" w:rsidP="00276102">
      <w:pPr>
        <w:pStyle w:val="ListParagraph"/>
        <w:numPr>
          <w:ilvl w:val="0"/>
          <w:numId w:val="51"/>
        </w:numPr>
      </w:pPr>
      <w:r>
        <w:t>Add appropriate ta</w:t>
      </w:r>
      <w:r w:rsidR="00677AFB">
        <w:t xml:space="preserve">gs to make the content accessible. </w:t>
      </w:r>
    </w:p>
    <w:p w14:paraId="1EEFCDDB" w14:textId="2BC487CA" w:rsidR="00B22A9D" w:rsidRDefault="00B22A9D" w:rsidP="00B22A9D">
      <w:pPr>
        <w:pStyle w:val="tips"/>
      </w:pPr>
      <w:r w:rsidRPr="007C7931">
        <w:rPr>
          <w:rFonts w:ascii="Wingdings" w:eastAsia="Wingdings" w:hAnsi="Wingdings" w:cs="Wingdings"/>
          <w:sz w:val="40"/>
          <w:szCs w:val="40"/>
        </w:rPr>
        <w:t></w:t>
      </w:r>
      <w:r w:rsidR="005E64CB">
        <w:t xml:space="preserve">Tip: </w:t>
      </w:r>
    </w:p>
    <w:p w14:paraId="6E53AE44" w14:textId="76D6866C" w:rsidR="005E64CB" w:rsidRDefault="005E64CB" w:rsidP="00B22A9D">
      <w:pPr>
        <w:pStyle w:val="tips"/>
      </w:pPr>
      <w:proofErr w:type="gramStart"/>
      <w:r>
        <w:t>Proof read</w:t>
      </w:r>
      <w:proofErr w:type="gramEnd"/>
      <w:r>
        <w:t xml:space="preserve"> should be done using automated tool as well as manually to yield accurate results. </w:t>
      </w:r>
    </w:p>
    <w:p w14:paraId="3F09C072" w14:textId="79E634B6" w:rsidR="005A2DBB" w:rsidRPr="003A183B" w:rsidRDefault="00291306" w:rsidP="003A183B">
      <w:r>
        <w:br/>
        <w:t>Let us</w:t>
      </w:r>
      <w:r w:rsidR="004E36B7">
        <w:t xml:space="preserve"> take a file</w:t>
      </w:r>
      <w:r w:rsidR="00E20D73">
        <w:t xml:space="preserve"> </w:t>
      </w:r>
      <w:proofErr w:type="spellStart"/>
      <w:r w:rsidR="00E20D73" w:rsidRPr="005513C6">
        <w:t>calculator_review_card</w:t>
      </w:r>
      <w:proofErr w:type="spellEnd"/>
      <w:r w:rsidR="00E20D73" w:rsidRPr="005513C6">
        <w:t xml:space="preserve"> (54)</w:t>
      </w:r>
      <w:r w:rsidR="00E20D73">
        <w:t>.pdf</w:t>
      </w:r>
      <w:r w:rsidR="004E36B7">
        <w:t xml:space="preserve"> and perform each of the above steps to make a scanned PDF document accessible.</w:t>
      </w:r>
    </w:p>
    <w:p w14:paraId="43FB3879" w14:textId="61B54C80" w:rsidR="00C516F1" w:rsidRDefault="00C516F1" w:rsidP="00276102">
      <w:pPr>
        <w:pStyle w:val="ListParagraph"/>
        <w:numPr>
          <w:ilvl w:val="0"/>
          <w:numId w:val="65"/>
        </w:numPr>
      </w:pPr>
      <w:r>
        <w:t>Open the scanned document</w:t>
      </w:r>
      <w:r w:rsidR="00A36748">
        <w:t xml:space="preserve"> in adobe acrobat </w:t>
      </w:r>
      <w:r w:rsidR="00A0118D">
        <w:t xml:space="preserve">Professional </w:t>
      </w:r>
      <w:r w:rsidR="00A36748">
        <w:t>DC.</w:t>
      </w:r>
    </w:p>
    <w:p w14:paraId="2AE00AA2" w14:textId="564E7A94" w:rsidR="00FC3265" w:rsidRDefault="00517F69" w:rsidP="00276102">
      <w:pPr>
        <w:pStyle w:val="ListParagraph"/>
        <w:numPr>
          <w:ilvl w:val="0"/>
          <w:numId w:val="65"/>
        </w:numPr>
      </w:pPr>
      <w:r>
        <w:t>I</w:t>
      </w:r>
      <w:r w:rsidR="00A746F2">
        <w:t xml:space="preserve">n </w:t>
      </w:r>
      <w:r>
        <w:t>a</w:t>
      </w:r>
      <w:r w:rsidR="00A746F2">
        <w:t xml:space="preserve"> scanned pdf</w:t>
      </w:r>
      <w:r>
        <w:t xml:space="preserve"> </w:t>
      </w:r>
      <w:r w:rsidR="00A746F2">
        <w:t>there a</w:t>
      </w:r>
      <w:r>
        <w:t>r</w:t>
      </w:r>
      <w:r w:rsidR="00A746F2">
        <w:t xml:space="preserve">e no tags and </w:t>
      </w:r>
      <w:r w:rsidR="008665C7">
        <w:t>text,</w:t>
      </w:r>
      <w:r w:rsidR="00FC3265">
        <w:t xml:space="preserve"> or any content </w:t>
      </w:r>
      <w:r w:rsidR="00D2643C">
        <w:t>cannot</w:t>
      </w:r>
      <w:r w:rsidR="00A746F2">
        <w:t xml:space="preserve"> </w:t>
      </w:r>
      <w:r w:rsidR="00A0118D">
        <w:t xml:space="preserve">be </w:t>
      </w:r>
      <w:r w:rsidR="00A746F2">
        <w:t>select</w:t>
      </w:r>
      <w:r w:rsidR="00330F62">
        <w:t>ed</w:t>
      </w:r>
      <w:r>
        <w:t>.</w:t>
      </w:r>
      <w:r w:rsidR="00751FAE">
        <w:br/>
      </w:r>
    </w:p>
    <w:p w14:paraId="04874FF5" w14:textId="546D9021" w:rsidR="00517F69" w:rsidRDefault="00517F69" w:rsidP="00960B53">
      <w:pPr>
        <w:jc w:val="center"/>
      </w:pPr>
      <w:r>
        <w:rPr>
          <w:noProof/>
        </w:rPr>
        <w:drawing>
          <wp:inline distT="0" distB="0" distL="0" distR="0" wp14:anchorId="14952AD3" wp14:editId="79B84F14">
            <wp:extent cx="5208104" cy="2000335"/>
            <wp:effectExtent l="19050" t="19050" r="12065" b="19050"/>
            <wp:docPr id="462" name="Picture 462" descr="Scanned document with no tags and content that can not be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Scanned document with no tags and content that can not be selected. "/>
                    <pic:cNvPicPr/>
                  </pic:nvPicPr>
                  <pic:blipFill>
                    <a:blip r:embed="rId140"/>
                    <a:stretch>
                      <a:fillRect/>
                    </a:stretch>
                  </pic:blipFill>
                  <pic:spPr>
                    <a:xfrm>
                      <a:off x="0" y="0"/>
                      <a:ext cx="5210406" cy="2001219"/>
                    </a:xfrm>
                    <a:prstGeom prst="rect">
                      <a:avLst/>
                    </a:prstGeom>
                    <a:ln>
                      <a:solidFill>
                        <a:schemeClr val="tx1"/>
                      </a:solidFill>
                    </a:ln>
                  </pic:spPr>
                </pic:pic>
              </a:graphicData>
            </a:graphic>
          </wp:inline>
        </w:drawing>
      </w:r>
      <w:r w:rsidR="00CF06CF">
        <w:br/>
      </w:r>
    </w:p>
    <w:p w14:paraId="3F1EA563" w14:textId="0241AC8C" w:rsidR="00517F69" w:rsidRDefault="00FB175B" w:rsidP="00276102">
      <w:pPr>
        <w:pStyle w:val="ListParagraph"/>
        <w:numPr>
          <w:ilvl w:val="0"/>
          <w:numId w:val="65"/>
        </w:numPr>
      </w:pPr>
      <w:r>
        <w:t>Select the “Recognize text” tool from the tool bar</w:t>
      </w:r>
      <w:r w:rsidR="00F84CD3">
        <w:t>.</w:t>
      </w:r>
    </w:p>
    <w:p w14:paraId="2DCCED4A" w14:textId="7AEB2B51" w:rsidR="00412BE0" w:rsidRDefault="00DE14E9" w:rsidP="00276102">
      <w:pPr>
        <w:pStyle w:val="ListParagraph"/>
        <w:numPr>
          <w:ilvl w:val="0"/>
          <w:numId w:val="65"/>
        </w:numPr>
      </w:pPr>
      <w:r>
        <w:t>Specify the language</w:t>
      </w:r>
      <w:r w:rsidR="00E53B03">
        <w:t xml:space="preserve"> and the </w:t>
      </w:r>
      <w:r>
        <w:t xml:space="preserve">pages and </w:t>
      </w:r>
      <w:r w:rsidR="008B11FD">
        <w:t>the click on the “Recogn</w:t>
      </w:r>
      <w:r w:rsidR="00197C77">
        <w:t>iz</w:t>
      </w:r>
      <w:r w:rsidR="008B11FD">
        <w:t xml:space="preserve">e </w:t>
      </w:r>
      <w:r w:rsidR="00612351">
        <w:t>Text” option</w:t>
      </w:r>
      <w:r w:rsidR="008B11FD">
        <w:t>.</w:t>
      </w:r>
    </w:p>
    <w:p w14:paraId="5614599B" w14:textId="09E4B60B" w:rsidR="0013157B" w:rsidRPr="0013157B" w:rsidRDefault="00412BE0" w:rsidP="00276102">
      <w:pPr>
        <w:pStyle w:val="ListParagraph"/>
        <w:numPr>
          <w:ilvl w:val="0"/>
          <w:numId w:val="65"/>
        </w:numPr>
        <w:rPr>
          <w:b/>
        </w:rPr>
      </w:pPr>
      <w:r>
        <w:t>After performing this step, the</w:t>
      </w:r>
      <w:r w:rsidR="0013157B">
        <w:t xml:space="preserve"> content will be selectable but there will still be no tags.</w:t>
      </w:r>
      <w:r w:rsidR="00751FAE">
        <w:br/>
      </w:r>
    </w:p>
    <w:p w14:paraId="37DF0326" w14:textId="0C6E3FB8" w:rsidR="0013157B" w:rsidRPr="0013157B" w:rsidRDefault="0013157B" w:rsidP="00960B53">
      <w:pPr>
        <w:jc w:val="center"/>
        <w:rPr>
          <w:b/>
        </w:rPr>
      </w:pPr>
      <w:r>
        <w:rPr>
          <w:noProof/>
        </w:rPr>
        <w:drawing>
          <wp:inline distT="0" distB="0" distL="0" distR="0" wp14:anchorId="7C8F28B7" wp14:editId="162B5E74">
            <wp:extent cx="5160396" cy="2190963"/>
            <wp:effectExtent l="19050" t="19050" r="21590" b="19050"/>
            <wp:docPr id="463" name="Picture 463" descr="Scanned document with no tags but with content that can be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Scanned document with no tags but with content that can be selected. "/>
                    <pic:cNvPicPr/>
                  </pic:nvPicPr>
                  <pic:blipFill>
                    <a:blip r:embed="rId141"/>
                    <a:stretch>
                      <a:fillRect/>
                    </a:stretch>
                  </pic:blipFill>
                  <pic:spPr>
                    <a:xfrm>
                      <a:off x="0" y="0"/>
                      <a:ext cx="5163112" cy="2192116"/>
                    </a:xfrm>
                    <a:prstGeom prst="rect">
                      <a:avLst/>
                    </a:prstGeom>
                    <a:ln>
                      <a:solidFill>
                        <a:schemeClr val="tx1"/>
                      </a:solidFill>
                    </a:ln>
                  </pic:spPr>
                </pic:pic>
              </a:graphicData>
            </a:graphic>
          </wp:inline>
        </w:drawing>
      </w:r>
    </w:p>
    <w:p w14:paraId="2910AFB5" w14:textId="1D62258C" w:rsidR="00693D00" w:rsidRDefault="00230F5C" w:rsidP="00276102">
      <w:pPr>
        <w:pStyle w:val="Do"/>
        <w:numPr>
          <w:ilvl w:val="0"/>
          <w:numId w:val="65"/>
        </w:numPr>
      </w:pPr>
      <w:proofErr w:type="gramStart"/>
      <w:r>
        <w:t>In order to</w:t>
      </w:r>
      <w:proofErr w:type="gramEnd"/>
      <w:r>
        <w:t xml:space="preserve"> check for spelling </w:t>
      </w:r>
      <w:r w:rsidR="00CE2840">
        <w:t>mistakes</w:t>
      </w:r>
      <w:r>
        <w:t>,</w:t>
      </w:r>
      <w:r w:rsidR="00757790">
        <w:t xml:space="preserve"> select the </w:t>
      </w:r>
      <w:r w:rsidR="00CE2840">
        <w:t>“</w:t>
      </w:r>
      <w:r w:rsidR="00757790">
        <w:t>c</w:t>
      </w:r>
      <w:r w:rsidR="00D33643">
        <w:t xml:space="preserve">orrect </w:t>
      </w:r>
      <w:r w:rsidR="00757790">
        <w:t>recognize</w:t>
      </w:r>
      <w:r w:rsidR="00AB5023">
        <w:t>d</w:t>
      </w:r>
      <w:r w:rsidR="00757790">
        <w:t xml:space="preserve"> text</w:t>
      </w:r>
      <w:r w:rsidR="00CE2840">
        <w:t>”</w:t>
      </w:r>
      <w:r w:rsidR="00757790">
        <w:t xml:space="preserve"> option</w:t>
      </w:r>
      <w:r>
        <w:t xml:space="preserve"> </w:t>
      </w:r>
      <w:r w:rsidR="00D33643">
        <w:t xml:space="preserve">from the </w:t>
      </w:r>
      <w:r w:rsidR="00AB5023">
        <w:t xml:space="preserve">“Recognize text” </w:t>
      </w:r>
      <w:r w:rsidR="00CE2840">
        <w:t>drop down o</w:t>
      </w:r>
      <w:r w:rsidR="00AB5023">
        <w:t xml:space="preserve">ption. </w:t>
      </w:r>
    </w:p>
    <w:p w14:paraId="3A5B175F" w14:textId="2698F451" w:rsidR="00AB5023" w:rsidRDefault="00AB5023" w:rsidP="00276102">
      <w:pPr>
        <w:pStyle w:val="Do"/>
        <w:numPr>
          <w:ilvl w:val="0"/>
          <w:numId w:val="65"/>
        </w:numPr>
      </w:pPr>
      <w:r>
        <w:t xml:space="preserve">This will </w:t>
      </w:r>
      <w:proofErr w:type="gramStart"/>
      <w:r>
        <w:t>proof read</w:t>
      </w:r>
      <w:proofErr w:type="gramEnd"/>
      <w:r>
        <w:t xml:space="preserve"> </w:t>
      </w:r>
      <w:r w:rsidR="005A426B">
        <w:t>the</w:t>
      </w:r>
      <w:r>
        <w:t xml:space="preserve"> pdf. </w:t>
      </w:r>
    </w:p>
    <w:p w14:paraId="472901F5" w14:textId="0B3CE9CD" w:rsidR="005B3D72" w:rsidRDefault="005B3D72" w:rsidP="005B3D72">
      <w:pPr>
        <w:pStyle w:val="Do"/>
        <w:numPr>
          <w:ilvl w:val="0"/>
          <w:numId w:val="0"/>
        </w:numPr>
        <w:ind w:left="360" w:hanging="360"/>
      </w:pPr>
    </w:p>
    <w:p w14:paraId="3AE21020" w14:textId="77777777" w:rsidR="005B3D72" w:rsidRDefault="005B3D72" w:rsidP="005B3D72">
      <w:pPr>
        <w:pStyle w:val="Do"/>
        <w:numPr>
          <w:ilvl w:val="0"/>
          <w:numId w:val="0"/>
        </w:numPr>
        <w:ind w:left="360" w:hanging="360"/>
      </w:pPr>
    </w:p>
    <w:p w14:paraId="4AFA0903" w14:textId="204E3541" w:rsidR="00590603" w:rsidRDefault="00DF4C01" w:rsidP="00590603">
      <w:pPr>
        <w:jc w:val="center"/>
      </w:pPr>
      <w:r>
        <w:rPr>
          <w:noProof/>
        </w:rPr>
        <w:drawing>
          <wp:inline distT="0" distB="0" distL="0" distR="0" wp14:anchorId="6F9CDACF" wp14:editId="61A9716F">
            <wp:extent cx="5598821" cy="3479524"/>
            <wp:effectExtent l="19050" t="19050" r="20955" b="26035"/>
            <wp:docPr id="111" name="Picture 111" descr="Screen shot of Adobe Acrobat box saying &quot;The document does not contain any suspec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 shot of Adobe Acrobat box saying &quot;The document does not contain any suspects&quot;."/>
                    <pic:cNvPicPr/>
                  </pic:nvPicPr>
                  <pic:blipFill>
                    <a:blip r:embed="rId142">
                      <a:extLst>
                        <a:ext uri="{28A0092B-C50C-407E-A947-70E740481C1C}">
                          <a14:useLocalDpi xmlns:a14="http://schemas.microsoft.com/office/drawing/2010/main" val="0"/>
                        </a:ext>
                      </a:extLst>
                    </a:blip>
                    <a:stretch>
                      <a:fillRect/>
                    </a:stretch>
                  </pic:blipFill>
                  <pic:spPr>
                    <a:xfrm>
                      <a:off x="0" y="0"/>
                      <a:ext cx="5604708" cy="3483182"/>
                    </a:xfrm>
                    <a:prstGeom prst="rect">
                      <a:avLst/>
                    </a:prstGeom>
                    <a:ln>
                      <a:solidFill>
                        <a:schemeClr val="tx1"/>
                      </a:solidFill>
                    </a:ln>
                  </pic:spPr>
                </pic:pic>
              </a:graphicData>
            </a:graphic>
          </wp:inline>
        </w:drawing>
      </w:r>
    </w:p>
    <w:p w14:paraId="42990DEC" w14:textId="3BBC89AA" w:rsidR="005E231F" w:rsidRDefault="00FA32FD" w:rsidP="00276102">
      <w:pPr>
        <w:pStyle w:val="ListParagraph"/>
        <w:numPr>
          <w:ilvl w:val="0"/>
          <w:numId w:val="66"/>
        </w:numPr>
      </w:pPr>
      <w:proofErr w:type="gramStart"/>
      <w:r>
        <w:t>In order to</w:t>
      </w:r>
      <w:proofErr w:type="gramEnd"/>
      <w:r>
        <w:t xml:space="preserve"> create tags, i</w:t>
      </w:r>
      <w:r w:rsidR="008972E0">
        <w:t>n the tools panel on the right side, select action wizard</w:t>
      </w:r>
      <w:r w:rsidR="008B0EF4">
        <w:t>.</w:t>
      </w:r>
    </w:p>
    <w:p w14:paraId="2A14702B" w14:textId="06013966" w:rsidR="008B0EF4" w:rsidRDefault="002805EE" w:rsidP="00276102">
      <w:pPr>
        <w:pStyle w:val="ListParagraph"/>
        <w:numPr>
          <w:ilvl w:val="0"/>
          <w:numId w:val="66"/>
        </w:numPr>
      </w:pPr>
      <w:r>
        <w:t xml:space="preserve">Within the action wizard tool, </w:t>
      </w:r>
      <w:r w:rsidR="001C1303">
        <w:t>select the option of “</w:t>
      </w:r>
      <w:r w:rsidR="00FA32FD">
        <w:t>M</w:t>
      </w:r>
      <w:r w:rsidR="001C1303">
        <w:t xml:space="preserve">ake </w:t>
      </w:r>
      <w:r w:rsidR="00FA32FD">
        <w:t>A</w:t>
      </w:r>
      <w:r w:rsidR="001C1303">
        <w:t>ccessible”</w:t>
      </w:r>
      <w:r w:rsidR="00590603">
        <w:br/>
      </w:r>
    </w:p>
    <w:p w14:paraId="11B0C448" w14:textId="7803AF34" w:rsidR="009549C8" w:rsidRDefault="009549C8" w:rsidP="00E40678">
      <w:pPr>
        <w:pStyle w:val="ListParagraph"/>
        <w:jc w:val="center"/>
      </w:pPr>
      <w:r>
        <w:rPr>
          <w:noProof/>
        </w:rPr>
        <w:drawing>
          <wp:inline distT="0" distB="0" distL="0" distR="0" wp14:anchorId="5F962DB1" wp14:editId="26BB3EF7">
            <wp:extent cx="2194750" cy="2979678"/>
            <wp:effectExtent l="19050" t="19050" r="15240" b="11430"/>
            <wp:docPr id="112" name="Picture 112" descr="&quot;Make accessible&quot; option in the action wizard l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quot;Make accessible&quot; option in the action wizard list. "/>
                    <pic:cNvPicPr/>
                  </pic:nvPicPr>
                  <pic:blipFill>
                    <a:blip r:embed="rId143"/>
                    <a:stretch>
                      <a:fillRect/>
                    </a:stretch>
                  </pic:blipFill>
                  <pic:spPr>
                    <a:xfrm>
                      <a:off x="0" y="0"/>
                      <a:ext cx="2194750" cy="2979678"/>
                    </a:xfrm>
                    <a:prstGeom prst="rect">
                      <a:avLst/>
                    </a:prstGeom>
                    <a:ln>
                      <a:solidFill>
                        <a:schemeClr val="tx1"/>
                      </a:solidFill>
                    </a:ln>
                  </pic:spPr>
                </pic:pic>
              </a:graphicData>
            </a:graphic>
          </wp:inline>
        </w:drawing>
      </w:r>
      <w:r w:rsidR="00590603">
        <w:br/>
      </w:r>
    </w:p>
    <w:p w14:paraId="0D549630" w14:textId="2DABEDDF" w:rsidR="00D7065B" w:rsidRDefault="00993810" w:rsidP="00276102">
      <w:pPr>
        <w:pStyle w:val="ListParagraph"/>
        <w:numPr>
          <w:ilvl w:val="0"/>
          <w:numId w:val="66"/>
        </w:numPr>
      </w:pPr>
      <w:r>
        <w:t>After selecting “</w:t>
      </w:r>
      <w:r w:rsidR="00FA32FD">
        <w:t>M</w:t>
      </w:r>
      <w:r>
        <w:t xml:space="preserve">ake </w:t>
      </w:r>
      <w:r w:rsidR="00FA32FD">
        <w:t>A</w:t>
      </w:r>
      <w:r>
        <w:t>ccessible”, click on the “</w:t>
      </w:r>
      <w:r w:rsidR="00FA32FD">
        <w:t>S</w:t>
      </w:r>
      <w:r>
        <w:t>tart” button to make the file accessible.</w:t>
      </w:r>
    </w:p>
    <w:p w14:paraId="727608D2" w14:textId="5585C78E" w:rsidR="00993810" w:rsidRDefault="00993810" w:rsidP="00993810">
      <w:pPr>
        <w:pStyle w:val="ListParagraph"/>
      </w:pPr>
    </w:p>
    <w:p w14:paraId="16BC6BF1" w14:textId="6A30E3D7" w:rsidR="00993810" w:rsidRDefault="00643B87" w:rsidP="00590603">
      <w:pPr>
        <w:pStyle w:val="ListParagraph"/>
        <w:jc w:val="center"/>
      </w:pPr>
      <w:r>
        <w:rPr>
          <w:noProof/>
        </w:rPr>
        <w:drawing>
          <wp:inline distT="0" distB="0" distL="0" distR="0" wp14:anchorId="70A1A677" wp14:editId="575246EC">
            <wp:extent cx="2118544" cy="1676545"/>
            <wp:effectExtent l="19050" t="19050" r="15240" b="19050"/>
            <wp:docPr id="114" name="Picture 114" descr="&quot;Start&quot; button in the make accessible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quot;Start&quot; button in the make accessible panel. "/>
                    <pic:cNvPicPr/>
                  </pic:nvPicPr>
                  <pic:blipFill>
                    <a:blip r:embed="rId144"/>
                    <a:stretch>
                      <a:fillRect/>
                    </a:stretch>
                  </pic:blipFill>
                  <pic:spPr>
                    <a:xfrm>
                      <a:off x="0" y="0"/>
                      <a:ext cx="2118544" cy="1676545"/>
                    </a:xfrm>
                    <a:prstGeom prst="rect">
                      <a:avLst/>
                    </a:prstGeom>
                    <a:ln>
                      <a:solidFill>
                        <a:schemeClr val="tx1"/>
                      </a:solidFill>
                    </a:ln>
                  </pic:spPr>
                </pic:pic>
              </a:graphicData>
            </a:graphic>
          </wp:inline>
        </w:drawing>
      </w:r>
    </w:p>
    <w:p w14:paraId="2E734368" w14:textId="77777777" w:rsidR="00643B87" w:rsidRDefault="00643B87" w:rsidP="00993810">
      <w:pPr>
        <w:pStyle w:val="ListParagraph"/>
      </w:pPr>
    </w:p>
    <w:p w14:paraId="5812571E" w14:textId="3C545774" w:rsidR="00643B87" w:rsidRDefault="005733CD" w:rsidP="00276102">
      <w:pPr>
        <w:pStyle w:val="ListParagraph"/>
        <w:numPr>
          <w:ilvl w:val="0"/>
          <w:numId w:val="66"/>
        </w:numPr>
      </w:pPr>
      <w:r>
        <w:t>After clicking on start, a description box opens</w:t>
      </w:r>
      <w:r w:rsidR="00A945E9">
        <w:t xml:space="preserve"> to edit the title, Subject, </w:t>
      </w:r>
      <w:proofErr w:type="gramStart"/>
      <w:r w:rsidR="00A945E9">
        <w:t>Author</w:t>
      </w:r>
      <w:proofErr w:type="gramEnd"/>
      <w:r w:rsidR="00A945E9">
        <w:t xml:space="preserve"> and keywords. </w:t>
      </w:r>
      <w:r w:rsidR="00587793">
        <w:t>Click on “OK” to go to the next step.</w:t>
      </w:r>
    </w:p>
    <w:p w14:paraId="7F5A3638" w14:textId="77777777" w:rsidR="00587793" w:rsidRDefault="00587793" w:rsidP="00587793">
      <w:pPr>
        <w:pStyle w:val="ListParagraph"/>
      </w:pPr>
    </w:p>
    <w:p w14:paraId="3A247AB0" w14:textId="77777777" w:rsidR="00A945E9" w:rsidRDefault="00A945E9" w:rsidP="00A945E9">
      <w:pPr>
        <w:pStyle w:val="ListParagraph"/>
      </w:pPr>
    </w:p>
    <w:p w14:paraId="018859FE" w14:textId="73B99B2D" w:rsidR="00587793" w:rsidRDefault="00A945E9" w:rsidP="00590603">
      <w:pPr>
        <w:pStyle w:val="ListParagraph"/>
        <w:jc w:val="center"/>
      </w:pPr>
      <w:r>
        <w:rPr>
          <w:noProof/>
        </w:rPr>
        <w:drawing>
          <wp:inline distT="0" distB="0" distL="0" distR="0" wp14:anchorId="4A9218D9" wp14:editId="3E8A264F">
            <wp:extent cx="3304453" cy="3803597"/>
            <wp:effectExtent l="19050" t="19050" r="10795" b="26035"/>
            <wp:docPr id="115" name="Picture 115" descr="Highlighted &quot;OK&quot; button in the &quot;Description&quot; box along with options to edit the &quot;Title&quot;, &quot;Subject&quot;, &quot;Author&quot; and &quot;Keyword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Highlighted &quot;OK&quot; button in the &quot;Description&quot; box along with options to edit the &quot;Title&quot;, &quot;Subject&quot;, &quot;Author&quot; and &quot;Keywords&quot;."/>
                    <pic:cNvPicPr/>
                  </pic:nvPicPr>
                  <pic:blipFill>
                    <a:blip r:embed="rId145"/>
                    <a:stretch>
                      <a:fillRect/>
                    </a:stretch>
                  </pic:blipFill>
                  <pic:spPr>
                    <a:xfrm>
                      <a:off x="0" y="0"/>
                      <a:ext cx="3307911" cy="3807577"/>
                    </a:xfrm>
                    <a:prstGeom prst="rect">
                      <a:avLst/>
                    </a:prstGeom>
                    <a:ln>
                      <a:solidFill>
                        <a:schemeClr val="tx1"/>
                      </a:solidFill>
                    </a:ln>
                  </pic:spPr>
                </pic:pic>
              </a:graphicData>
            </a:graphic>
          </wp:inline>
        </w:drawing>
      </w:r>
    </w:p>
    <w:p w14:paraId="6054756E" w14:textId="77777777" w:rsidR="007425DF" w:rsidRDefault="007425DF" w:rsidP="00495603">
      <w:pPr>
        <w:pStyle w:val="ListParagraph"/>
      </w:pPr>
    </w:p>
    <w:p w14:paraId="68FF0824" w14:textId="10622693" w:rsidR="00495603" w:rsidRDefault="00A72B98" w:rsidP="00276102">
      <w:pPr>
        <w:pStyle w:val="ListParagraph"/>
        <w:numPr>
          <w:ilvl w:val="0"/>
          <w:numId w:val="66"/>
        </w:numPr>
      </w:pPr>
      <w:r>
        <w:t>After clicking on “OK” a recognize-text box opens</w:t>
      </w:r>
      <w:r w:rsidR="00147A2E">
        <w:t xml:space="preserve">. Check the document language, select the </w:t>
      </w:r>
      <w:r w:rsidR="00581EFF">
        <w:t>Ou</w:t>
      </w:r>
      <w:r w:rsidR="00147A2E">
        <w:t xml:space="preserve">tput and </w:t>
      </w:r>
      <w:r w:rsidR="00B81CA4">
        <w:t>D</w:t>
      </w:r>
      <w:r w:rsidR="00147A2E">
        <w:t>own</w:t>
      </w:r>
      <w:r w:rsidR="00B81CA4">
        <w:t xml:space="preserve"> </w:t>
      </w:r>
      <w:r w:rsidR="00147A2E">
        <w:t xml:space="preserve">sampling size and click on “OK”. </w:t>
      </w:r>
    </w:p>
    <w:p w14:paraId="3E934DA3" w14:textId="63136245" w:rsidR="00495603" w:rsidRDefault="00495603" w:rsidP="00590603">
      <w:pPr>
        <w:pStyle w:val="ListParagraph"/>
        <w:jc w:val="center"/>
      </w:pPr>
      <w:r>
        <w:rPr>
          <w:noProof/>
        </w:rPr>
        <w:drawing>
          <wp:inline distT="0" distB="0" distL="0" distR="0" wp14:anchorId="79ADCB47" wp14:editId="4D370F59">
            <wp:extent cx="3741744" cy="1966130"/>
            <wp:effectExtent l="19050" t="19050" r="11430" b="15240"/>
            <wp:docPr id="116" name="Picture 116" descr="&quot;Recognize Text-General Settings&quot; box with a highlighted &quot;OK&quot; button along with options to specify the &quot;Document Language&quot;, &quot;Output&quot; and &quot;Downsample 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quot;Recognize Text-General Settings&quot; box with a highlighted &quot;OK&quot; button along with options to specify the &quot;Document Language&quot;, &quot;Output&quot; and &quot;Downsample To&quot;."/>
                    <pic:cNvPicPr/>
                  </pic:nvPicPr>
                  <pic:blipFill>
                    <a:blip r:embed="rId146"/>
                    <a:stretch>
                      <a:fillRect/>
                    </a:stretch>
                  </pic:blipFill>
                  <pic:spPr>
                    <a:xfrm>
                      <a:off x="0" y="0"/>
                      <a:ext cx="3741744" cy="1966130"/>
                    </a:xfrm>
                    <a:prstGeom prst="rect">
                      <a:avLst/>
                    </a:prstGeom>
                    <a:ln>
                      <a:solidFill>
                        <a:schemeClr val="tx1"/>
                      </a:solidFill>
                    </a:ln>
                  </pic:spPr>
                </pic:pic>
              </a:graphicData>
            </a:graphic>
          </wp:inline>
        </w:drawing>
      </w:r>
    </w:p>
    <w:p w14:paraId="017F1480" w14:textId="77777777" w:rsidR="00476B0D" w:rsidRDefault="00476B0D" w:rsidP="00495603">
      <w:pPr>
        <w:pStyle w:val="ListParagraph"/>
      </w:pPr>
    </w:p>
    <w:p w14:paraId="1B8C9B70" w14:textId="778AC008" w:rsidR="00476B0D" w:rsidRDefault="00476B0D" w:rsidP="00276102">
      <w:pPr>
        <w:pStyle w:val="ListParagraph"/>
        <w:numPr>
          <w:ilvl w:val="0"/>
          <w:numId w:val="66"/>
        </w:numPr>
      </w:pPr>
      <w:r>
        <w:t>After clicking on “</w:t>
      </w:r>
      <w:r w:rsidR="00C70F1C">
        <w:t>OK</w:t>
      </w:r>
      <w:r>
        <w:t xml:space="preserve">”, another box opens </w:t>
      </w:r>
      <w:r w:rsidR="00AF4EA0">
        <w:t>to understand the file format. Click on “</w:t>
      </w:r>
      <w:r w:rsidR="00054DC4">
        <w:t>Y</w:t>
      </w:r>
      <w:r w:rsidR="00AF4EA0">
        <w:t xml:space="preserve">es, </w:t>
      </w:r>
      <w:r w:rsidR="00054DC4">
        <w:t>D</w:t>
      </w:r>
      <w:r w:rsidR="00AF4EA0">
        <w:t xml:space="preserve">etect </w:t>
      </w:r>
      <w:r w:rsidR="00054DC4">
        <w:t>F</w:t>
      </w:r>
      <w:r w:rsidR="00AF4EA0">
        <w:t xml:space="preserve">orm </w:t>
      </w:r>
      <w:r w:rsidR="00054DC4">
        <w:t>F</w:t>
      </w:r>
      <w:r w:rsidR="00AF4EA0">
        <w:t xml:space="preserve">ields” if it’s a file </w:t>
      </w:r>
      <w:r w:rsidR="001B0067">
        <w:t xml:space="preserve">that contains </w:t>
      </w:r>
      <w:r w:rsidR="00AF4EA0">
        <w:t>form</w:t>
      </w:r>
      <w:r w:rsidR="001B0067">
        <w:t>s</w:t>
      </w:r>
      <w:r w:rsidR="00AF4EA0">
        <w:t xml:space="preserve"> or “No, </w:t>
      </w:r>
      <w:proofErr w:type="spellStart"/>
      <w:r w:rsidR="008665C7">
        <w:t>Kkip</w:t>
      </w:r>
      <w:proofErr w:type="spellEnd"/>
      <w:r w:rsidR="00AF4EA0">
        <w:t xml:space="preserve"> this </w:t>
      </w:r>
      <w:r w:rsidR="00054DC4">
        <w:t>S</w:t>
      </w:r>
      <w:r w:rsidR="00AF4EA0">
        <w:t>tep” if it</w:t>
      </w:r>
      <w:r w:rsidR="001D2A5F">
        <w:t xml:space="preserve"> </w:t>
      </w:r>
      <w:r w:rsidR="00225BC4">
        <w:t>does</w:t>
      </w:r>
      <w:r w:rsidR="001D2A5F">
        <w:t xml:space="preserve"> not </w:t>
      </w:r>
      <w:r w:rsidR="00225BC4">
        <w:t xml:space="preserve">contain </w:t>
      </w:r>
      <w:r w:rsidR="001D2A5F">
        <w:t>form</w:t>
      </w:r>
      <w:r w:rsidR="00225BC4">
        <w:t>s</w:t>
      </w:r>
      <w:r w:rsidR="001D2A5F">
        <w:t>.</w:t>
      </w:r>
    </w:p>
    <w:p w14:paraId="574B491E" w14:textId="77777777" w:rsidR="00476B0D" w:rsidRDefault="00476B0D" w:rsidP="00476B0D"/>
    <w:p w14:paraId="0D59BF66" w14:textId="2923F775" w:rsidR="00476B0D" w:rsidRDefault="00476B0D" w:rsidP="00590603">
      <w:pPr>
        <w:jc w:val="center"/>
      </w:pPr>
      <w:r>
        <w:rPr>
          <w:noProof/>
        </w:rPr>
        <w:drawing>
          <wp:inline distT="0" distB="0" distL="0" distR="0" wp14:anchorId="63D9012B" wp14:editId="094A8E8D">
            <wp:extent cx="5136325" cy="1516511"/>
            <wp:effectExtent l="19050" t="19050" r="26670" b="26670"/>
            <wp:docPr id="117" name="Picture 117" descr="&quot;Yes, Detect Form Fields&quot;, &quot;No, Skip this Step&quot; and &quot;Cancel&quot; buttons in the in the &quot;Adobe Acrobat&quo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quot;Yes, Detect Form Fields&quot;, &quot;No, Skip this Step&quot; and &quot;Cancel&quot; buttons in the in the &quot;Adobe Acrobat&quot; box."/>
                    <pic:cNvPicPr/>
                  </pic:nvPicPr>
                  <pic:blipFill>
                    <a:blip r:embed="rId147"/>
                    <a:stretch>
                      <a:fillRect/>
                    </a:stretch>
                  </pic:blipFill>
                  <pic:spPr>
                    <a:xfrm>
                      <a:off x="0" y="0"/>
                      <a:ext cx="5136325" cy="1516511"/>
                    </a:xfrm>
                    <a:prstGeom prst="rect">
                      <a:avLst/>
                    </a:prstGeom>
                    <a:ln>
                      <a:solidFill>
                        <a:schemeClr val="tx1"/>
                      </a:solidFill>
                    </a:ln>
                  </pic:spPr>
                </pic:pic>
              </a:graphicData>
            </a:graphic>
          </wp:inline>
        </w:drawing>
      </w:r>
    </w:p>
    <w:p w14:paraId="5033FE14" w14:textId="77777777" w:rsidR="00CF643F" w:rsidRDefault="00CF643F" w:rsidP="00476B0D"/>
    <w:p w14:paraId="26F3E566" w14:textId="2AA09339" w:rsidR="00CF643F" w:rsidRDefault="00CF643F" w:rsidP="00276102">
      <w:pPr>
        <w:pStyle w:val="ListParagraph"/>
        <w:numPr>
          <w:ilvl w:val="0"/>
          <w:numId w:val="66"/>
        </w:numPr>
      </w:pPr>
      <w:r>
        <w:t xml:space="preserve">After selecting the </w:t>
      </w:r>
      <w:r w:rsidR="00E05956">
        <w:t xml:space="preserve">form or </w:t>
      </w:r>
      <w:r w:rsidR="00E40678">
        <w:t>non-form</w:t>
      </w:r>
      <w:r w:rsidR="00E05956">
        <w:t xml:space="preserve"> option, set the reading language of the file and click on “</w:t>
      </w:r>
      <w:proofErr w:type="gramStart"/>
      <w:r w:rsidR="00E05956">
        <w:t>OK</w:t>
      </w:r>
      <w:proofErr w:type="gramEnd"/>
      <w:r w:rsidR="00E05956">
        <w:t>”</w:t>
      </w:r>
    </w:p>
    <w:p w14:paraId="70DC8B2C" w14:textId="6E22A7EF" w:rsidR="00E05956" w:rsidRDefault="00D165D8" w:rsidP="00590603">
      <w:pPr>
        <w:ind w:left="360"/>
        <w:jc w:val="center"/>
      </w:pPr>
      <w:r>
        <w:rPr>
          <w:noProof/>
        </w:rPr>
        <w:drawing>
          <wp:inline distT="0" distB="0" distL="0" distR="0" wp14:anchorId="42917A4E" wp14:editId="2FE85ED9">
            <wp:extent cx="2171888" cy="1127858"/>
            <wp:effectExtent l="19050" t="19050" r="19050" b="15240"/>
            <wp:docPr id="119" name="Picture 119" descr="&quot;Set Reading Language&quot; box with a highlighted &quot;OK&quot; button and option to change &quot;Langu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quot;Set Reading Language&quot; box with a highlighted &quot;OK&quot; button and option to change &quot;Language&quot;."/>
                    <pic:cNvPicPr/>
                  </pic:nvPicPr>
                  <pic:blipFill>
                    <a:blip r:embed="rId148"/>
                    <a:stretch>
                      <a:fillRect/>
                    </a:stretch>
                  </pic:blipFill>
                  <pic:spPr>
                    <a:xfrm>
                      <a:off x="0" y="0"/>
                      <a:ext cx="2171888" cy="1127858"/>
                    </a:xfrm>
                    <a:prstGeom prst="rect">
                      <a:avLst/>
                    </a:prstGeom>
                    <a:ln>
                      <a:solidFill>
                        <a:schemeClr val="tx1"/>
                      </a:solidFill>
                    </a:ln>
                  </pic:spPr>
                </pic:pic>
              </a:graphicData>
            </a:graphic>
          </wp:inline>
        </w:drawing>
      </w:r>
    </w:p>
    <w:p w14:paraId="2213D8E4" w14:textId="77777777" w:rsidR="00977781" w:rsidRDefault="00977781">
      <w:pPr>
        <w:rPr>
          <w:rFonts w:ascii="Calibri Light" w:eastAsia="Times New Roman" w:hAnsi="Calibri Light"/>
          <w:b/>
          <w:bCs/>
          <w:color w:val="00437E"/>
          <w:sz w:val="40"/>
          <w:szCs w:val="26"/>
        </w:rPr>
      </w:pPr>
      <w:r>
        <w:rPr>
          <w:b/>
          <w:bCs/>
        </w:rPr>
        <w:br w:type="page"/>
      </w:r>
    </w:p>
    <w:p w14:paraId="1321B57A" w14:textId="6BB32E0D" w:rsidR="006F7E9A" w:rsidRDefault="00865F9C" w:rsidP="006F7E9A">
      <w:pPr>
        <w:pStyle w:val="Heading2"/>
        <w:rPr>
          <w:b/>
          <w:bCs/>
        </w:rPr>
      </w:pPr>
      <w:bookmarkStart w:id="101" w:name="_Toc57986903"/>
      <w:r>
        <w:rPr>
          <w:b/>
          <w:bCs/>
        </w:rPr>
        <w:t>TE</w:t>
      </w:r>
      <w:r w:rsidR="00945639">
        <w:rPr>
          <w:b/>
          <w:bCs/>
        </w:rPr>
        <w:t>ST FOR ACCESSIBILITY</w:t>
      </w:r>
      <w:bookmarkEnd w:id="101"/>
    </w:p>
    <w:p w14:paraId="3D731062" w14:textId="77777777" w:rsidR="004C0BB4" w:rsidRDefault="004C0BB4" w:rsidP="004C0BB4">
      <w:r>
        <w:t xml:space="preserve">We have thus far learnt different techniques for tagging page elements for making PDF documents accessible. Once the document is made accessible, it needs to be evaluated for accessibility. A PDF document can be evaluated for accessibility with manual and automated testing. To evaluate accessibility of a PDF document there are several automated tools available. </w:t>
      </w:r>
    </w:p>
    <w:p w14:paraId="02485B3E" w14:textId="170EE467" w:rsidR="004C0BB4" w:rsidRDefault="004C0BB4" w:rsidP="004C0BB4">
      <w:r>
        <w:t xml:space="preserve">Two of the leading automated tools are Acrobat Full Check – Accessibility Checker by Adobe which can be accessed from Acrobat Professional DC and PAC </w:t>
      </w:r>
      <w:r w:rsidR="008665C7">
        <w:t>Checker (</w:t>
      </w:r>
      <w:r>
        <w:t>PDF Accessibility Checker) by a Swiss not for profit organization Access for All. We will be learning about both these applications in this section.</w:t>
      </w:r>
    </w:p>
    <w:p w14:paraId="2CE1129F" w14:textId="0F812334" w:rsidR="004C0BB4" w:rsidRDefault="004C0BB4" w:rsidP="004C0BB4">
      <w:r>
        <w:t xml:space="preserve">Tip: </w:t>
      </w:r>
      <w:bookmarkStart w:id="102" w:name="_Hlk57312531"/>
      <w:r w:rsidRPr="008A6CC4">
        <w:t>Use a combination of automated and manual testing for checking a PDF document!</w:t>
      </w:r>
      <w:r w:rsidR="00291306">
        <w:br/>
      </w:r>
    </w:p>
    <w:bookmarkEnd w:id="102"/>
    <w:p w14:paraId="03EEE62A" w14:textId="3823EA31" w:rsidR="00E51EB3" w:rsidRDefault="00E51EB3" w:rsidP="00E51EB3">
      <w:pPr>
        <w:pStyle w:val="tips"/>
      </w:pPr>
      <w:r w:rsidRPr="007C7931">
        <w:rPr>
          <w:rFonts w:ascii="Wingdings" w:eastAsia="Wingdings" w:hAnsi="Wingdings" w:cs="Wingdings"/>
          <w:sz w:val="40"/>
          <w:szCs w:val="40"/>
        </w:rPr>
        <w:t></w:t>
      </w:r>
      <w:r>
        <w:t xml:space="preserve">Tip:  </w:t>
      </w:r>
    </w:p>
    <w:p w14:paraId="23B37E76" w14:textId="7CFE080F" w:rsidR="00E51EB3" w:rsidRDefault="009F4053" w:rsidP="00E51EB3">
      <w:pPr>
        <w:pStyle w:val="tips"/>
      </w:pPr>
      <w:r w:rsidRPr="009F4053">
        <w:t>Use a combination of automated and manual testing for checking a PDF document!</w:t>
      </w:r>
    </w:p>
    <w:p w14:paraId="519420F9" w14:textId="77777777" w:rsidR="004C0BB4" w:rsidRDefault="004C0BB4" w:rsidP="004C0BB4"/>
    <w:p w14:paraId="3AC1DEAD" w14:textId="77777777" w:rsidR="004C0BB4" w:rsidRDefault="004C0BB4" w:rsidP="004C0BB4">
      <w:pPr>
        <w:pStyle w:val="Heading3"/>
        <w:rPr>
          <w:b/>
        </w:rPr>
      </w:pPr>
      <w:bookmarkStart w:id="103" w:name="_Toc57986904"/>
      <w:r>
        <w:rPr>
          <w:b/>
        </w:rPr>
        <w:t>Adobe Accessibility Checker</w:t>
      </w:r>
      <w:bookmarkEnd w:id="103"/>
    </w:p>
    <w:p w14:paraId="3A88741B" w14:textId="77777777" w:rsidR="004C0BB4" w:rsidRDefault="004C0BB4" w:rsidP="004C0BB4">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To check for accessibility using Adobe Acrobat Professional DC perform the following steps:</w:t>
      </w:r>
      <w:r>
        <w:rPr>
          <w:rStyle w:val="eop"/>
          <w:rFonts w:ascii="Calibri" w:hAnsi="Calibri" w:cs="Calibri"/>
          <w:sz w:val="22"/>
          <w:szCs w:val="22"/>
        </w:rPr>
        <w:t> </w:t>
      </w:r>
    </w:p>
    <w:p w14:paraId="1FDB00CF" w14:textId="77777777" w:rsidR="004C0BB4" w:rsidRDefault="004C0BB4" w:rsidP="00276102">
      <w:pPr>
        <w:pStyle w:val="paragraph"/>
        <w:numPr>
          <w:ilvl w:val="0"/>
          <w:numId w:val="21"/>
        </w:numPr>
        <w:spacing w:before="0" w:beforeAutospacing="0" w:after="0" w:afterAutospacing="0"/>
        <w:ind w:left="720"/>
        <w:jc w:val="both"/>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Open the pdf file in Acrobat Professional DC. </w:t>
      </w:r>
    </w:p>
    <w:p w14:paraId="2FBAC63D" w14:textId="77777777" w:rsidR="004C0BB4" w:rsidRPr="003E7F94" w:rsidRDefault="004C0BB4" w:rsidP="00276102">
      <w:pPr>
        <w:pStyle w:val="paragraph"/>
        <w:numPr>
          <w:ilvl w:val="0"/>
          <w:numId w:val="21"/>
        </w:numPr>
        <w:spacing w:before="0" w:beforeAutospacing="0" w:after="0" w:afterAutospacing="0"/>
        <w:ind w:left="720"/>
        <w:jc w:val="both"/>
        <w:textAlignment w:val="baseline"/>
        <w:rPr>
          <w:rFonts w:asciiTheme="minorHAnsi" w:hAnsiTheme="minorHAnsi" w:cstheme="minorHAnsi"/>
          <w:sz w:val="22"/>
          <w:szCs w:val="22"/>
        </w:rPr>
      </w:pPr>
      <w:r w:rsidRPr="003E7F94">
        <w:rPr>
          <w:rStyle w:val="normaltextrun"/>
          <w:rFonts w:asciiTheme="minorHAnsi" w:hAnsiTheme="minorHAnsi" w:cstheme="minorHAnsi"/>
          <w:sz w:val="22"/>
          <w:szCs w:val="22"/>
        </w:rPr>
        <w:t>Click on the </w:t>
      </w:r>
      <w:r w:rsidRPr="003E7F94">
        <w:rPr>
          <w:rStyle w:val="normaltextrun"/>
          <w:rFonts w:asciiTheme="minorHAnsi" w:hAnsiTheme="minorHAnsi" w:cstheme="minorHAnsi"/>
          <w:b/>
          <w:bCs/>
          <w:sz w:val="22"/>
          <w:szCs w:val="22"/>
        </w:rPr>
        <w:t>“Tools”</w:t>
      </w:r>
      <w:r w:rsidRPr="003E7F94">
        <w:rPr>
          <w:rStyle w:val="normaltextrun"/>
          <w:rFonts w:asciiTheme="minorHAnsi" w:hAnsiTheme="minorHAnsi" w:cstheme="minorHAnsi"/>
          <w:sz w:val="22"/>
          <w:szCs w:val="22"/>
        </w:rPr>
        <w:t> tab.</w:t>
      </w:r>
      <w:r w:rsidRPr="003E7F94">
        <w:rPr>
          <w:rStyle w:val="eop"/>
          <w:rFonts w:asciiTheme="minorHAnsi" w:hAnsiTheme="minorHAnsi" w:cstheme="minorHAnsi"/>
          <w:sz w:val="22"/>
          <w:szCs w:val="22"/>
        </w:rPr>
        <w:t> </w:t>
      </w:r>
    </w:p>
    <w:p w14:paraId="2B53DF1D" w14:textId="77777777" w:rsidR="004C0BB4" w:rsidRPr="00C028CB" w:rsidRDefault="004C0BB4" w:rsidP="00276102">
      <w:pPr>
        <w:pStyle w:val="paragraph"/>
        <w:numPr>
          <w:ilvl w:val="0"/>
          <w:numId w:val="21"/>
        </w:numPr>
        <w:spacing w:before="0" w:beforeAutospacing="0" w:after="0" w:afterAutospacing="0"/>
        <w:ind w:left="720"/>
        <w:jc w:val="both"/>
        <w:textAlignment w:val="baseline"/>
        <w:rPr>
          <w:rStyle w:val="eop"/>
          <w:rFonts w:asciiTheme="minorHAnsi" w:hAnsiTheme="minorHAnsi" w:cstheme="minorHAnsi"/>
          <w:sz w:val="22"/>
          <w:szCs w:val="22"/>
        </w:rPr>
      </w:pPr>
      <w:r w:rsidRPr="008D5135">
        <w:rPr>
          <w:rStyle w:val="normaltextrun"/>
          <w:rFonts w:asciiTheme="minorHAnsi" w:hAnsiTheme="minorHAnsi" w:cstheme="minorHAnsi"/>
          <w:color w:val="231001"/>
          <w:sz w:val="22"/>
          <w:szCs w:val="22"/>
          <w:shd w:val="clear" w:color="auto" w:fill="FFFFFF"/>
        </w:rPr>
        <w:t>Click on the</w:t>
      </w:r>
      <w:r w:rsidRPr="003E7F94">
        <w:rPr>
          <w:rStyle w:val="normaltextrun"/>
          <w:rFonts w:asciiTheme="minorHAnsi" w:hAnsiTheme="minorHAnsi" w:cstheme="minorHAnsi"/>
          <w:i/>
          <w:iCs/>
          <w:color w:val="231001"/>
          <w:sz w:val="22"/>
          <w:szCs w:val="22"/>
          <w:shd w:val="clear" w:color="auto" w:fill="FFFFFF"/>
        </w:rPr>
        <w:t> “</w:t>
      </w:r>
      <w:r w:rsidRPr="003E7F94">
        <w:rPr>
          <w:rStyle w:val="normaltextrun"/>
          <w:rFonts w:asciiTheme="minorHAnsi" w:hAnsiTheme="minorHAnsi" w:cstheme="minorHAnsi"/>
          <w:b/>
          <w:bCs/>
          <w:color w:val="231001"/>
          <w:sz w:val="22"/>
          <w:szCs w:val="22"/>
          <w:shd w:val="clear" w:color="auto" w:fill="FFFFFF"/>
        </w:rPr>
        <w:t>Accessibility”</w:t>
      </w:r>
      <w:r w:rsidRPr="003E7F94">
        <w:rPr>
          <w:rStyle w:val="normaltextrun"/>
          <w:rFonts w:asciiTheme="minorHAnsi" w:hAnsiTheme="minorHAnsi" w:cstheme="minorHAnsi"/>
          <w:color w:val="231001"/>
          <w:sz w:val="22"/>
          <w:szCs w:val="22"/>
          <w:shd w:val="clear" w:color="auto" w:fill="FFFFFF"/>
        </w:rPr>
        <w:t> option. </w:t>
      </w:r>
      <w:r w:rsidRPr="003E7F94">
        <w:rPr>
          <w:rStyle w:val="eop"/>
          <w:rFonts w:asciiTheme="minorHAnsi" w:hAnsiTheme="minorHAnsi" w:cstheme="minorHAnsi"/>
          <w:color w:val="231001"/>
          <w:sz w:val="22"/>
          <w:szCs w:val="22"/>
        </w:rPr>
        <w:t> </w:t>
      </w:r>
    </w:p>
    <w:p w14:paraId="4BA323EA" w14:textId="77777777" w:rsidR="004C0BB4" w:rsidRDefault="004C0BB4" w:rsidP="004C0BB4">
      <w:pPr>
        <w:pStyle w:val="paragraph"/>
        <w:spacing w:before="0" w:beforeAutospacing="0" w:after="0" w:afterAutospacing="0"/>
        <w:jc w:val="both"/>
        <w:textAlignment w:val="baseline"/>
        <w:rPr>
          <w:rStyle w:val="eop"/>
          <w:rFonts w:asciiTheme="minorHAnsi" w:hAnsiTheme="minorHAnsi" w:cstheme="minorHAnsi"/>
          <w:color w:val="231001"/>
          <w:sz w:val="22"/>
          <w:szCs w:val="22"/>
        </w:rPr>
      </w:pPr>
    </w:p>
    <w:p w14:paraId="4CA5B3AE" w14:textId="77777777" w:rsidR="004C0BB4" w:rsidRDefault="004C0BB4" w:rsidP="004C0BB4">
      <w:pPr>
        <w:pStyle w:val="paragraph"/>
        <w:spacing w:before="0" w:beforeAutospacing="0" w:after="0" w:afterAutospacing="0"/>
        <w:jc w:val="center"/>
        <w:textAlignment w:val="baseline"/>
        <w:rPr>
          <w:rFonts w:asciiTheme="minorHAnsi" w:hAnsiTheme="minorHAnsi" w:cstheme="minorHAnsi"/>
          <w:sz w:val="22"/>
          <w:szCs w:val="22"/>
        </w:rPr>
      </w:pPr>
      <w:r>
        <w:rPr>
          <w:noProof/>
        </w:rPr>
        <w:drawing>
          <wp:inline distT="0" distB="0" distL="0" distR="0" wp14:anchorId="24BBDE4E" wp14:editId="33F3B5A8">
            <wp:extent cx="4373357" cy="3202456"/>
            <wp:effectExtent l="19050" t="19050" r="27305" b="17145"/>
            <wp:docPr id="523" name="Picture 523" descr="&quot;Accessibility&quot; option highlighted in the &quot;Tools&quo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quot;Accessibility&quot; option highlighted in the &quot;Tools&quot; tab. "/>
                    <pic:cNvPicPr/>
                  </pic:nvPicPr>
                  <pic:blipFill>
                    <a:blip r:embed="rId149"/>
                    <a:stretch>
                      <a:fillRect/>
                    </a:stretch>
                  </pic:blipFill>
                  <pic:spPr>
                    <a:xfrm>
                      <a:off x="0" y="0"/>
                      <a:ext cx="4386048" cy="3211749"/>
                    </a:xfrm>
                    <a:prstGeom prst="rect">
                      <a:avLst/>
                    </a:prstGeom>
                    <a:ln>
                      <a:solidFill>
                        <a:schemeClr val="tx1"/>
                      </a:solidFill>
                    </a:ln>
                  </pic:spPr>
                </pic:pic>
              </a:graphicData>
            </a:graphic>
          </wp:inline>
        </w:drawing>
      </w:r>
    </w:p>
    <w:p w14:paraId="0BEAF4BA" w14:textId="77777777" w:rsidR="004C0BB4" w:rsidRPr="003E7F94" w:rsidRDefault="004C0BB4" w:rsidP="004C0BB4">
      <w:pPr>
        <w:pStyle w:val="paragraph"/>
        <w:spacing w:before="0" w:beforeAutospacing="0" w:after="0" w:afterAutospacing="0"/>
        <w:jc w:val="center"/>
        <w:textAlignment w:val="baseline"/>
        <w:rPr>
          <w:rFonts w:asciiTheme="minorHAnsi" w:hAnsiTheme="minorHAnsi" w:cstheme="minorHAnsi"/>
          <w:sz w:val="22"/>
          <w:szCs w:val="22"/>
        </w:rPr>
      </w:pPr>
    </w:p>
    <w:p w14:paraId="4FBB473B" w14:textId="681394C8" w:rsidR="004C0BB4" w:rsidRPr="003E7F94" w:rsidRDefault="004C0BB4" w:rsidP="00276102">
      <w:pPr>
        <w:pStyle w:val="paragraph"/>
        <w:numPr>
          <w:ilvl w:val="0"/>
          <w:numId w:val="21"/>
        </w:numPr>
        <w:spacing w:before="0" w:beforeAutospacing="0" w:after="0" w:afterAutospacing="0"/>
        <w:ind w:left="720"/>
        <w:jc w:val="both"/>
        <w:textAlignment w:val="baseline"/>
        <w:rPr>
          <w:rFonts w:asciiTheme="minorHAnsi" w:hAnsiTheme="minorHAnsi" w:cstheme="minorHAnsi"/>
          <w:sz w:val="22"/>
          <w:szCs w:val="22"/>
        </w:rPr>
      </w:pPr>
      <w:r w:rsidRPr="003E7F94">
        <w:rPr>
          <w:rStyle w:val="normaltextrun"/>
          <w:rFonts w:asciiTheme="minorHAnsi" w:hAnsiTheme="minorHAnsi" w:cstheme="minorHAnsi"/>
          <w:sz w:val="22"/>
          <w:szCs w:val="22"/>
        </w:rPr>
        <w:t>Select </w:t>
      </w:r>
      <w:r w:rsidRPr="003E7F94">
        <w:rPr>
          <w:rStyle w:val="normaltextrun"/>
          <w:rFonts w:asciiTheme="minorHAnsi" w:hAnsiTheme="minorHAnsi" w:cstheme="minorHAnsi"/>
          <w:b/>
          <w:bCs/>
          <w:sz w:val="22"/>
          <w:szCs w:val="22"/>
        </w:rPr>
        <w:t>“Full </w:t>
      </w:r>
      <w:r w:rsidR="008665C7" w:rsidRPr="003E7F94">
        <w:rPr>
          <w:rStyle w:val="normaltextrun"/>
          <w:rFonts w:asciiTheme="minorHAnsi" w:hAnsiTheme="minorHAnsi" w:cstheme="minorHAnsi"/>
          <w:b/>
          <w:bCs/>
          <w:sz w:val="22"/>
          <w:szCs w:val="22"/>
        </w:rPr>
        <w:t>Check”</w:t>
      </w:r>
      <w:r w:rsidR="008665C7" w:rsidRPr="003E7F94">
        <w:rPr>
          <w:rStyle w:val="normaltextrun"/>
          <w:rFonts w:asciiTheme="minorHAnsi" w:hAnsiTheme="minorHAnsi" w:cstheme="minorHAnsi"/>
          <w:sz w:val="22"/>
          <w:szCs w:val="22"/>
        </w:rPr>
        <w:t xml:space="preserve"> from</w:t>
      </w:r>
      <w:r w:rsidRPr="003E7F94">
        <w:rPr>
          <w:rStyle w:val="normaltextrun"/>
          <w:rFonts w:asciiTheme="minorHAnsi" w:hAnsiTheme="minorHAnsi" w:cstheme="minorHAnsi"/>
          <w:sz w:val="22"/>
          <w:szCs w:val="22"/>
        </w:rPr>
        <w:t xml:space="preserve"> the list of options.</w:t>
      </w:r>
      <w:r w:rsidRPr="003E7F94">
        <w:rPr>
          <w:rStyle w:val="eop"/>
          <w:rFonts w:asciiTheme="minorHAnsi" w:hAnsiTheme="minorHAnsi" w:cstheme="minorHAnsi"/>
          <w:sz w:val="22"/>
          <w:szCs w:val="22"/>
        </w:rPr>
        <w:t> </w:t>
      </w:r>
    </w:p>
    <w:p w14:paraId="5EA87D18" w14:textId="77777777" w:rsidR="004C0BB4" w:rsidRDefault="004C0BB4" w:rsidP="00276102">
      <w:pPr>
        <w:pStyle w:val="paragraph"/>
        <w:numPr>
          <w:ilvl w:val="0"/>
          <w:numId w:val="21"/>
        </w:numPr>
        <w:spacing w:before="0" w:beforeAutospacing="0" w:after="0" w:afterAutospacing="0"/>
        <w:ind w:left="720"/>
        <w:jc w:val="both"/>
        <w:textAlignment w:val="baseline"/>
        <w:rPr>
          <w:rStyle w:val="normaltextrun"/>
          <w:rFonts w:asciiTheme="minorHAnsi" w:hAnsiTheme="minorHAnsi" w:cstheme="minorHAnsi"/>
          <w:sz w:val="22"/>
          <w:szCs w:val="22"/>
        </w:rPr>
      </w:pPr>
      <w:r w:rsidRPr="003E7F94">
        <w:rPr>
          <w:rStyle w:val="normaltextrun"/>
          <w:rFonts w:asciiTheme="minorHAnsi" w:hAnsiTheme="minorHAnsi" w:cstheme="minorHAnsi"/>
          <w:b/>
          <w:bCs/>
          <w:sz w:val="22"/>
          <w:szCs w:val="22"/>
        </w:rPr>
        <w:t xml:space="preserve"> </w:t>
      </w:r>
      <w:r>
        <w:rPr>
          <w:rStyle w:val="normaltextrun"/>
          <w:rFonts w:asciiTheme="minorHAnsi" w:hAnsiTheme="minorHAnsi" w:cstheme="minorHAnsi"/>
          <w:sz w:val="22"/>
          <w:szCs w:val="22"/>
        </w:rPr>
        <w:t>T</w:t>
      </w:r>
      <w:r w:rsidRPr="003E7F94">
        <w:rPr>
          <w:rStyle w:val="normaltextrun"/>
          <w:rFonts w:asciiTheme="minorHAnsi" w:hAnsiTheme="minorHAnsi" w:cstheme="minorHAnsi"/>
          <w:sz w:val="22"/>
          <w:szCs w:val="22"/>
        </w:rPr>
        <w:t>he </w:t>
      </w:r>
      <w:r w:rsidRPr="003E7F94">
        <w:rPr>
          <w:rStyle w:val="normaltextrun"/>
          <w:rFonts w:asciiTheme="minorHAnsi" w:hAnsiTheme="minorHAnsi" w:cstheme="minorHAnsi"/>
          <w:b/>
          <w:bCs/>
          <w:sz w:val="22"/>
          <w:szCs w:val="22"/>
        </w:rPr>
        <w:t>“Accessibility Checker Options”</w:t>
      </w:r>
      <w:r w:rsidRPr="003E7F94">
        <w:rPr>
          <w:rStyle w:val="normaltextrun"/>
          <w:rFonts w:asciiTheme="minorHAnsi" w:hAnsiTheme="minorHAnsi" w:cstheme="minorHAnsi"/>
          <w:sz w:val="22"/>
          <w:szCs w:val="22"/>
        </w:rPr>
        <w:t> dialog</w:t>
      </w:r>
      <w:r>
        <w:rPr>
          <w:rStyle w:val="normaltextrun"/>
          <w:rFonts w:asciiTheme="minorHAnsi" w:hAnsiTheme="minorHAnsi" w:cstheme="minorHAnsi"/>
          <w:sz w:val="22"/>
          <w:szCs w:val="22"/>
        </w:rPr>
        <w:t xml:space="preserve"> opens, click on </w:t>
      </w:r>
      <w:r w:rsidRPr="003E7F94">
        <w:rPr>
          <w:rStyle w:val="normaltextrun"/>
          <w:rFonts w:asciiTheme="minorHAnsi" w:hAnsiTheme="minorHAnsi" w:cstheme="minorHAnsi"/>
          <w:b/>
          <w:bCs/>
          <w:sz w:val="22"/>
          <w:szCs w:val="22"/>
        </w:rPr>
        <w:t>“Start Checking”</w:t>
      </w:r>
      <w:r w:rsidRPr="003E7F94">
        <w:rPr>
          <w:rStyle w:val="normaltextrun"/>
          <w:rFonts w:asciiTheme="minorHAnsi" w:hAnsiTheme="minorHAnsi" w:cstheme="minorHAnsi"/>
          <w:sz w:val="22"/>
          <w:szCs w:val="22"/>
        </w:rPr>
        <w:t> button.</w:t>
      </w:r>
    </w:p>
    <w:p w14:paraId="00D3F9AF" w14:textId="77777777" w:rsidR="004C0BB4" w:rsidRDefault="004C0BB4" w:rsidP="004C0BB4">
      <w:pPr>
        <w:pStyle w:val="paragraph"/>
        <w:spacing w:before="0" w:beforeAutospacing="0" w:after="0" w:afterAutospacing="0"/>
        <w:jc w:val="both"/>
        <w:textAlignment w:val="baseline"/>
        <w:rPr>
          <w:rStyle w:val="normaltextrun"/>
          <w:rFonts w:asciiTheme="minorHAnsi" w:hAnsiTheme="minorHAnsi" w:cstheme="minorHAnsi"/>
          <w:sz w:val="22"/>
          <w:szCs w:val="22"/>
        </w:rPr>
      </w:pPr>
    </w:p>
    <w:p w14:paraId="5F1E5AA1" w14:textId="77777777" w:rsidR="004C0BB4" w:rsidRDefault="004C0BB4" w:rsidP="004C0BB4">
      <w:pPr>
        <w:pStyle w:val="paragraph"/>
        <w:spacing w:before="0" w:beforeAutospacing="0" w:after="0" w:afterAutospacing="0"/>
        <w:jc w:val="both"/>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The Accessibility Checker dialog provides different options to set up the test and </w:t>
      </w:r>
      <w:proofErr w:type="gramStart"/>
      <w:r>
        <w:rPr>
          <w:rStyle w:val="normaltextrun"/>
          <w:rFonts w:asciiTheme="minorHAnsi" w:hAnsiTheme="minorHAnsi" w:cstheme="minorHAnsi"/>
          <w:sz w:val="22"/>
          <w:szCs w:val="22"/>
        </w:rPr>
        <w:t>manner in which</w:t>
      </w:r>
      <w:proofErr w:type="gramEnd"/>
      <w:r>
        <w:rPr>
          <w:rStyle w:val="normaltextrun"/>
          <w:rFonts w:asciiTheme="minorHAnsi" w:hAnsiTheme="minorHAnsi" w:cstheme="minorHAnsi"/>
          <w:sz w:val="22"/>
          <w:szCs w:val="22"/>
        </w:rPr>
        <w:t xml:space="preserve"> the output is displayed. Following options are available:</w:t>
      </w:r>
    </w:p>
    <w:p w14:paraId="2A87CB33" w14:textId="77777777" w:rsidR="004C0BB4" w:rsidRPr="00DB4F3E" w:rsidRDefault="004C0BB4" w:rsidP="004C0BB4">
      <w:pPr>
        <w:pStyle w:val="Bulleted"/>
        <w:rPr>
          <w:rStyle w:val="normaltextrun"/>
          <w:rFonts w:cstheme="minorHAnsi"/>
          <w:szCs w:val="22"/>
        </w:rPr>
      </w:pPr>
      <w:r w:rsidRPr="00DB4F3E">
        <w:rPr>
          <w:rStyle w:val="normaltextrun"/>
          <w:rFonts w:cstheme="minorHAnsi"/>
          <w:szCs w:val="22"/>
        </w:rPr>
        <w:t xml:space="preserve">Accessibility permission flag is </w:t>
      </w:r>
      <w:proofErr w:type="gramStart"/>
      <w:r w:rsidRPr="00DB4F3E">
        <w:rPr>
          <w:rStyle w:val="normaltextrun"/>
          <w:rFonts w:cstheme="minorHAnsi"/>
          <w:szCs w:val="22"/>
        </w:rPr>
        <w:t>set</w:t>
      </w:r>
      <w:proofErr w:type="gramEnd"/>
    </w:p>
    <w:p w14:paraId="368B3A5F" w14:textId="77777777" w:rsidR="004C0BB4" w:rsidRPr="00DB4F3E" w:rsidRDefault="004C0BB4" w:rsidP="004C0BB4">
      <w:pPr>
        <w:pStyle w:val="Bulleted"/>
        <w:rPr>
          <w:rStyle w:val="normaltextrun"/>
          <w:rFonts w:cstheme="minorHAnsi"/>
          <w:szCs w:val="22"/>
        </w:rPr>
      </w:pPr>
      <w:r w:rsidRPr="00DB4F3E">
        <w:rPr>
          <w:rStyle w:val="normaltextrun"/>
          <w:rFonts w:cstheme="minorHAnsi"/>
          <w:szCs w:val="22"/>
        </w:rPr>
        <w:t xml:space="preserve">Document is not image-only </w:t>
      </w:r>
      <w:proofErr w:type="gramStart"/>
      <w:r w:rsidRPr="00DB4F3E">
        <w:rPr>
          <w:rStyle w:val="normaltextrun"/>
          <w:rFonts w:cstheme="minorHAnsi"/>
          <w:szCs w:val="22"/>
        </w:rPr>
        <w:t>pdf</w:t>
      </w:r>
      <w:proofErr w:type="gramEnd"/>
    </w:p>
    <w:p w14:paraId="164B15FF" w14:textId="77777777" w:rsidR="004C0BB4" w:rsidRPr="00DB4F3E" w:rsidRDefault="004C0BB4" w:rsidP="004C0BB4">
      <w:pPr>
        <w:pStyle w:val="Bulleted"/>
        <w:rPr>
          <w:rStyle w:val="normaltextrun"/>
          <w:rFonts w:cstheme="minorHAnsi"/>
          <w:szCs w:val="22"/>
        </w:rPr>
      </w:pPr>
      <w:r w:rsidRPr="00DB4F3E">
        <w:rPr>
          <w:rStyle w:val="normaltextrun"/>
          <w:rFonts w:cstheme="minorHAnsi"/>
          <w:szCs w:val="22"/>
        </w:rPr>
        <w:t xml:space="preserve">Document is tagged </w:t>
      </w:r>
      <w:proofErr w:type="gramStart"/>
      <w:r w:rsidRPr="00DB4F3E">
        <w:rPr>
          <w:rStyle w:val="normaltextrun"/>
          <w:rFonts w:cstheme="minorHAnsi"/>
          <w:szCs w:val="22"/>
        </w:rPr>
        <w:t>pdf</w:t>
      </w:r>
      <w:proofErr w:type="gramEnd"/>
    </w:p>
    <w:p w14:paraId="5997960D" w14:textId="77777777" w:rsidR="004C0BB4" w:rsidRPr="00DB4F3E" w:rsidRDefault="004C0BB4" w:rsidP="004C0BB4">
      <w:pPr>
        <w:pStyle w:val="Bulleted"/>
        <w:rPr>
          <w:rStyle w:val="normaltextrun"/>
          <w:rFonts w:cstheme="minorHAnsi"/>
          <w:szCs w:val="22"/>
        </w:rPr>
      </w:pPr>
      <w:r w:rsidRPr="00DB4F3E">
        <w:rPr>
          <w:rStyle w:val="normaltextrun"/>
          <w:rFonts w:cstheme="minorHAnsi"/>
          <w:szCs w:val="22"/>
        </w:rPr>
        <w:t xml:space="preserve">Document structure provides a logical reading </w:t>
      </w:r>
      <w:proofErr w:type="gramStart"/>
      <w:r w:rsidRPr="00DB4F3E">
        <w:rPr>
          <w:rStyle w:val="normaltextrun"/>
          <w:rFonts w:cstheme="minorHAnsi"/>
          <w:szCs w:val="22"/>
        </w:rPr>
        <w:t>order</w:t>
      </w:r>
      <w:proofErr w:type="gramEnd"/>
    </w:p>
    <w:p w14:paraId="27645654" w14:textId="77777777" w:rsidR="004C0BB4" w:rsidRPr="00DB4F3E" w:rsidRDefault="004C0BB4" w:rsidP="004C0BB4">
      <w:pPr>
        <w:pStyle w:val="Bulleted"/>
        <w:rPr>
          <w:rStyle w:val="normaltextrun"/>
          <w:rFonts w:cstheme="minorHAnsi"/>
          <w:szCs w:val="22"/>
        </w:rPr>
      </w:pPr>
      <w:r w:rsidRPr="00DB4F3E">
        <w:rPr>
          <w:rStyle w:val="normaltextrun"/>
          <w:rFonts w:cstheme="minorHAnsi"/>
          <w:szCs w:val="22"/>
        </w:rPr>
        <w:t xml:space="preserve">Text language is </w:t>
      </w:r>
      <w:proofErr w:type="gramStart"/>
      <w:r w:rsidRPr="00DB4F3E">
        <w:rPr>
          <w:rStyle w:val="normaltextrun"/>
          <w:rFonts w:cstheme="minorHAnsi"/>
          <w:szCs w:val="22"/>
        </w:rPr>
        <w:t>specified</w:t>
      </w:r>
      <w:proofErr w:type="gramEnd"/>
    </w:p>
    <w:p w14:paraId="4F5093AE" w14:textId="77777777" w:rsidR="004C0BB4" w:rsidRPr="00DB4F3E" w:rsidRDefault="004C0BB4" w:rsidP="004C0BB4">
      <w:pPr>
        <w:pStyle w:val="Bulleted"/>
        <w:rPr>
          <w:rStyle w:val="normaltextrun"/>
          <w:rFonts w:cstheme="minorHAnsi"/>
          <w:szCs w:val="22"/>
        </w:rPr>
      </w:pPr>
      <w:r w:rsidRPr="00DB4F3E">
        <w:rPr>
          <w:rStyle w:val="normaltextrun"/>
          <w:rFonts w:cstheme="minorHAnsi"/>
          <w:szCs w:val="22"/>
        </w:rPr>
        <w:t xml:space="preserve">Document title is showing in title </w:t>
      </w:r>
      <w:proofErr w:type="gramStart"/>
      <w:r w:rsidRPr="00DB4F3E">
        <w:rPr>
          <w:rStyle w:val="normaltextrun"/>
          <w:rFonts w:cstheme="minorHAnsi"/>
          <w:szCs w:val="22"/>
        </w:rPr>
        <w:t>bar</w:t>
      </w:r>
      <w:proofErr w:type="gramEnd"/>
    </w:p>
    <w:p w14:paraId="613E58C5" w14:textId="77777777" w:rsidR="004C0BB4" w:rsidRPr="00DB4F3E" w:rsidRDefault="004C0BB4" w:rsidP="004C0BB4">
      <w:pPr>
        <w:pStyle w:val="Bulleted"/>
        <w:rPr>
          <w:rStyle w:val="normaltextrun"/>
          <w:rFonts w:cstheme="minorHAnsi"/>
          <w:szCs w:val="22"/>
        </w:rPr>
      </w:pPr>
      <w:r w:rsidRPr="00DB4F3E">
        <w:rPr>
          <w:rStyle w:val="normaltextrun"/>
          <w:rFonts w:cstheme="minorHAnsi"/>
          <w:szCs w:val="22"/>
        </w:rPr>
        <w:t>Bookmarks are present in large documents.</w:t>
      </w:r>
    </w:p>
    <w:p w14:paraId="2FE06040" w14:textId="77777777" w:rsidR="004C0BB4" w:rsidRDefault="004C0BB4" w:rsidP="004C0BB4">
      <w:pPr>
        <w:pStyle w:val="Bulleted"/>
        <w:rPr>
          <w:rStyle w:val="normaltextrun"/>
          <w:rFonts w:cstheme="minorHAnsi"/>
          <w:szCs w:val="22"/>
        </w:rPr>
      </w:pPr>
      <w:r w:rsidRPr="00DB4F3E">
        <w:rPr>
          <w:rStyle w:val="normaltextrun"/>
          <w:rFonts w:cstheme="minorHAnsi"/>
          <w:szCs w:val="22"/>
        </w:rPr>
        <w:t>Documents have appropriate color contrast</w:t>
      </w:r>
      <w:r>
        <w:rPr>
          <w:rStyle w:val="normaltextrun"/>
          <w:rFonts w:cstheme="minorHAnsi"/>
          <w:szCs w:val="22"/>
        </w:rPr>
        <w:t>.</w:t>
      </w:r>
    </w:p>
    <w:p w14:paraId="4DD93331" w14:textId="77777777" w:rsidR="004C0BB4" w:rsidRDefault="004C0BB4" w:rsidP="004C0BB4">
      <w:pPr>
        <w:pStyle w:val="Bulleted"/>
        <w:numPr>
          <w:ilvl w:val="0"/>
          <w:numId w:val="0"/>
        </w:numPr>
        <w:ind w:left="360" w:hanging="360"/>
        <w:rPr>
          <w:rStyle w:val="normaltextrun"/>
          <w:rFonts w:cstheme="minorHAnsi"/>
          <w:szCs w:val="22"/>
        </w:rPr>
      </w:pPr>
    </w:p>
    <w:p w14:paraId="208DC4A1" w14:textId="77777777" w:rsidR="004C0BB4" w:rsidRPr="003E7F94" w:rsidRDefault="004C0BB4" w:rsidP="004C0BB4">
      <w:pPr>
        <w:pStyle w:val="paragraph"/>
        <w:spacing w:before="0" w:beforeAutospacing="0" w:after="0" w:afterAutospacing="0"/>
        <w:ind w:left="360"/>
        <w:jc w:val="center"/>
        <w:textAlignment w:val="baseline"/>
        <w:rPr>
          <w:rFonts w:asciiTheme="minorHAnsi" w:hAnsiTheme="minorHAnsi" w:cstheme="minorHAnsi"/>
          <w:sz w:val="22"/>
          <w:szCs w:val="22"/>
        </w:rPr>
      </w:pPr>
      <w:r>
        <w:rPr>
          <w:noProof/>
        </w:rPr>
        <w:drawing>
          <wp:inline distT="0" distB="0" distL="0" distR="0" wp14:anchorId="3ECDBA7A" wp14:editId="447ED39A">
            <wp:extent cx="3502687" cy="4206240"/>
            <wp:effectExtent l="19050" t="19050" r="21590" b="22860"/>
            <wp:docPr id="524" name="Picture 524" descr="&quot;Start Checking&quot; button highlighted in the &quot;Accessibility Checker Options&quot;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quot;Start Checking&quot; button highlighted in the &quot;Accessibility Checker Options&quot; box.  "/>
                    <pic:cNvPicPr/>
                  </pic:nvPicPr>
                  <pic:blipFill>
                    <a:blip r:embed="rId150"/>
                    <a:stretch>
                      <a:fillRect/>
                    </a:stretch>
                  </pic:blipFill>
                  <pic:spPr>
                    <a:xfrm>
                      <a:off x="0" y="0"/>
                      <a:ext cx="3508226" cy="4212892"/>
                    </a:xfrm>
                    <a:prstGeom prst="rect">
                      <a:avLst/>
                    </a:prstGeom>
                    <a:ln>
                      <a:solidFill>
                        <a:schemeClr val="tx1"/>
                      </a:solidFill>
                    </a:ln>
                  </pic:spPr>
                </pic:pic>
              </a:graphicData>
            </a:graphic>
          </wp:inline>
        </w:drawing>
      </w:r>
    </w:p>
    <w:p w14:paraId="79BD288E" w14:textId="77777777" w:rsidR="004C0BB4" w:rsidRDefault="004C0BB4" w:rsidP="004C0BB4"/>
    <w:p w14:paraId="68C9C825" w14:textId="77777777" w:rsidR="004C0BB4" w:rsidRDefault="004C0BB4" w:rsidP="004C0BB4">
      <w:r>
        <w:t>For example, in the 2020-Chief-Executives-Strategic-overview.pdf, there are many accessibility issues which need to be rectified. Accessibility issues identified in the file include:</w:t>
      </w:r>
    </w:p>
    <w:p w14:paraId="20101753" w14:textId="77777777" w:rsidR="004C0BB4" w:rsidRDefault="004C0BB4" w:rsidP="004C0BB4">
      <w:pPr>
        <w:pStyle w:val="Bulleted"/>
      </w:pPr>
      <w:r>
        <w:t>Document (4 issues)</w:t>
      </w:r>
    </w:p>
    <w:p w14:paraId="245B8380" w14:textId="021F3E12" w:rsidR="00DF14BF" w:rsidRDefault="004C0BB4" w:rsidP="00DF14BF">
      <w:pPr>
        <w:pStyle w:val="Bulleted"/>
        <w:numPr>
          <w:ilvl w:val="1"/>
          <w:numId w:val="5"/>
        </w:numPr>
      </w:pPr>
      <w:r>
        <w:t xml:space="preserve">Accessibility permission Flag- </w:t>
      </w:r>
      <w:proofErr w:type="gramStart"/>
      <w:r>
        <w:t>Passed</w:t>
      </w:r>
      <w:proofErr w:type="gramEnd"/>
    </w:p>
    <w:p w14:paraId="4E2AAC0A" w14:textId="77777777" w:rsidR="00DF14BF" w:rsidRDefault="004C0BB4" w:rsidP="00DF14BF">
      <w:pPr>
        <w:pStyle w:val="Bulleted"/>
        <w:numPr>
          <w:ilvl w:val="1"/>
          <w:numId w:val="5"/>
        </w:numPr>
      </w:pPr>
      <w:r>
        <w:t xml:space="preserve">Image- only PDF- </w:t>
      </w:r>
      <w:proofErr w:type="gramStart"/>
      <w:r>
        <w:t>Passed</w:t>
      </w:r>
      <w:proofErr w:type="gramEnd"/>
    </w:p>
    <w:p w14:paraId="33ABD556" w14:textId="77777777" w:rsidR="00DF14BF" w:rsidRDefault="004C0BB4" w:rsidP="00DF14BF">
      <w:pPr>
        <w:pStyle w:val="Bulleted"/>
        <w:numPr>
          <w:ilvl w:val="1"/>
          <w:numId w:val="5"/>
        </w:numPr>
      </w:pPr>
      <w:r>
        <w:t>Tagged PDF- Passed</w:t>
      </w:r>
    </w:p>
    <w:p w14:paraId="3A258106" w14:textId="77777777" w:rsidR="00DF14BF" w:rsidRDefault="004C0BB4" w:rsidP="00DF14BF">
      <w:pPr>
        <w:pStyle w:val="Bulleted"/>
        <w:numPr>
          <w:ilvl w:val="1"/>
          <w:numId w:val="5"/>
        </w:numPr>
      </w:pPr>
      <w:r>
        <w:t xml:space="preserve">Logical Reading order- Needs manual </w:t>
      </w:r>
      <w:proofErr w:type="gramStart"/>
      <w:r>
        <w:t>check</w:t>
      </w:r>
      <w:proofErr w:type="gramEnd"/>
    </w:p>
    <w:p w14:paraId="09BFE626" w14:textId="77777777" w:rsidR="00DF14BF" w:rsidRDefault="004C0BB4" w:rsidP="00DF14BF">
      <w:pPr>
        <w:pStyle w:val="Bulleted"/>
        <w:numPr>
          <w:ilvl w:val="1"/>
          <w:numId w:val="5"/>
        </w:numPr>
      </w:pPr>
      <w:r>
        <w:t xml:space="preserve">Primary language- </w:t>
      </w:r>
      <w:proofErr w:type="gramStart"/>
      <w:r>
        <w:t>Failed</w:t>
      </w:r>
      <w:proofErr w:type="gramEnd"/>
    </w:p>
    <w:p w14:paraId="6C905F4B" w14:textId="77777777" w:rsidR="00DF14BF" w:rsidRDefault="004C0BB4" w:rsidP="00DF14BF">
      <w:pPr>
        <w:pStyle w:val="Bulleted"/>
        <w:numPr>
          <w:ilvl w:val="1"/>
          <w:numId w:val="5"/>
        </w:numPr>
      </w:pPr>
      <w:r>
        <w:t xml:space="preserve">Title- </w:t>
      </w:r>
      <w:proofErr w:type="gramStart"/>
      <w:r>
        <w:t>Failed</w:t>
      </w:r>
      <w:proofErr w:type="gramEnd"/>
    </w:p>
    <w:p w14:paraId="797C287E" w14:textId="77777777" w:rsidR="00DF14BF" w:rsidRDefault="004C0BB4" w:rsidP="00DF14BF">
      <w:pPr>
        <w:pStyle w:val="Bulleted"/>
        <w:numPr>
          <w:ilvl w:val="1"/>
          <w:numId w:val="5"/>
        </w:numPr>
      </w:pPr>
      <w:r>
        <w:t xml:space="preserve">Bookmarks- </w:t>
      </w:r>
      <w:proofErr w:type="gramStart"/>
      <w:r>
        <w:t>Passed</w:t>
      </w:r>
      <w:proofErr w:type="gramEnd"/>
    </w:p>
    <w:p w14:paraId="6F867EFE" w14:textId="77777777" w:rsidR="00DF14BF" w:rsidRDefault="004C0BB4" w:rsidP="00DF14BF">
      <w:pPr>
        <w:pStyle w:val="Bulleted"/>
        <w:numPr>
          <w:ilvl w:val="1"/>
          <w:numId w:val="5"/>
        </w:numPr>
      </w:pPr>
      <w:r>
        <w:t xml:space="preserve">Color contrast- Needs manual </w:t>
      </w:r>
      <w:proofErr w:type="gramStart"/>
      <w:r>
        <w:t>check</w:t>
      </w:r>
      <w:proofErr w:type="gramEnd"/>
    </w:p>
    <w:p w14:paraId="32FC988A" w14:textId="4DF5F360" w:rsidR="004C0BB4" w:rsidRDefault="004C0BB4" w:rsidP="00DF14BF">
      <w:pPr>
        <w:pStyle w:val="Bulleted"/>
      </w:pPr>
      <w:r>
        <w:t>Page Content (1 issues)</w:t>
      </w:r>
    </w:p>
    <w:p w14:paraId="1F74AC31" w14:textId="77777777" w:rsidR="00DF14BF" w:rsidRDefault="004C0BB4" w:rsidP="00DF14BF">
      <w:pPr>
        <w:pStyle w:val="Bulleted"/>
        <w:numPr>
          <w:ilvl w:val="1"/>
          <w:numId w:val="5"/>
        </w:numPr>
      </w:pPr>
      <w:r>
        <w:t xml:space="preserve">Tagged content- </w:t>
      </w:r>
      <w:proofErr w:type="gramStart"/>
      <w:r>
        <w:t>Passed</w:t>
      </w:r>
      <w:proofErr w:type="gramEnd"/>
    </w:p>
    <w:p w14:paraId="196195FC" w14:textId="77777777" w:rsidR="00DF14BF" w:rsidRDefault="004C0BB4" w:rsidP="00DF14BF">
      <w:pPr>
        <w:pStyle w:val="Bulleted"/>
        <w:numPr>
          <w:ilvl w:val="1"/>
          <w:numId w:val="5"/>
        </w:numPr>
      </w:pPr>
      <w:r>
        <w:t xml:space="preserve">Tagged annotation- </w:t>
      </w:r>
      <w:proofErr w:type="gramStart"/>
      <w:r>
        <w:t>Passed</w:t>
      </w:r>
      <w:proofErr w:type="gramEnd"/>
    </w:p>
    <w:p w14:paraId="1963E93F" w14:textId="7DCCB288" w:rsidR="00DF14BF" w:rsidRDefault="004C0BB4" w:rsidP="00DF14BF">
      <w:pPr>
        <w:pStyle w:val="Bulleted"/>
        <w:numPr>
          <w:ilvl w:val="1"/>
          <w:numId w:val="5"/>
        </w:numPr>
      </w:pPr>
      <w:r>
        <w:t xml:space="preserve">Tab order- </w:t>
      </w:r>
      <w:proofErr w:type="gramStart"/>
      <w:r>
        <w:t>Failed</w:t>
      </w:r>
      <w:proofErr w:type="gramEnd"/>
    </w:p>
    <w:p w14:paraId="28F7CDEF" w14:textId="77777777" w:rsidR="00DF14BF" w:rsidRDefault="004C0BB4" w:rsidP="00DF14BF">
      <w:pPr>
        <w:pStyle w:val="Bulleted"/>
        <w:numPr>
          <w:ilvl w:val="2"/>
          <w:numId w:val="5"/>
        </w:numPr>
      </w:pPr>
      <w:r>
        <w:t>Page 1</w:t>
      </w:r>
    </w:p>
    <w:p w14:paraId="687AE997" w14:textId="77777777" w:rsidR="008E4EB9" w:rsidRDefault="004C0BB4" w:rsidP="00DF14BF">
      <w:pPr>
        <w:pStyle w:val="Bulleted"/>
        <w:numPr>
          <w:ilvl w:val="2"/>
          <w:numId w:val="5"/>
        </w:numPr>
      </w:pPr>
      <w:r>
        <w:t>Page 2</w:t>
      </w:r>
    </w:p>
    <w:p w14:paraId="471E1279" w14:textId="77777777" w:rsidR="008E4EB9" w:rsidRDefault="008E4EB9" w:rsidP="008E4EB9">
      <w:pPr>
        <w:pStyle w:val="Bulleted"/>
        <w:numPr>
          <w:ilvl w:val="2"/>
          <w:numId w:val="5"/>
        </w:numPr>
      </w:pPr>
      <w:r>
        <w:t>P</w:t>
      </w:r>
      <w:r w:rsidR="004C0BB4">
        <w:t>age 3</w:t>
      </w:r>
    </w:p>
    <w:p w14:paraId="321B337E" w14:textId="77777777" w:rsidR="008E4EB9" w:rsidRDefault="004C0BB4" w:rsidP="008E4EB9">
      <w:pPr>
        <w:pStyle w:val="Bulleted"/>
        <w:numPr>
          <w:ilvl w:val="1"/>
          <w:numId w:val="5"/>
        </w:numPr>
      </w:pPr>
      <w:r>
        <w:t xml:space="preserve">Character encoding- </w:t>
      </w:r>
      <w:proofErr w:type="gramStart"/>
      <w:r>
        <w:t>Passed</w:t>
      </w:r>
      <w:proofErr w:type="gramEnd"/>
    </w:p>
    <w:p w14:paraId="105EC316" w14:textId="77777777" w:rsidR="008E4EB9" w:rsidRDefault="004C0BB4" w:rsidP="008E4EB9">
      <w:pPr>
        <w:pStyle w:val="Bulleted"/>
        <w:numPr>
          <w:ilvl w:val="1"/>
          <w:numId w:val="5"/>
        </w:numPr>
      </w:pPr>
      <w:r>
        <w:t xml:space="preserve">Tagged multimedia- </w:t>
      </w:r>
      <w:proofErr w:type="gramStart"/>
      <w:r>
        <w:t>Passed</w:t>
      </w:r>
      <w:proofErr w:type="gramEnd"/>
    </w:p>
    <w:p w14:paraId="122F1E05" w14:textId="77777777" w:rsidR="008E4EB9" w:rsidRDefault="004C0BB4" w:rsidP="008E4EB9">
      <w:pPr>
        <w:pStyle w:val="Bulleted"/>
        <w:numPr>
          <w:ilvl w:val="1"/>
          <w:numId w:val="5"/>
        </w:numPr>
      </w:pPr>
      <w:r>
        <w:t xml:space="preserve">Screen flicker- </w:t>
      </w:r>
      <w:proofErr w:type="gramStart"/>
      <w:r>
        <w:t>Passed</w:t>
      </w:r>
      <w:proofErr w:type="gramEnd"/>
    </w:p>
    <w:p w14:paraId="0CE40BD4" w14:textId="46C517CE" w:rsidR="004C0BB4" w:rsidRDefault="004C0BB4" w:rsidP="008E4EB9">
      <w:pPr>
        <w:pStyle w:val="Bulleted"/>
        <w:numPr>
          <w:ilvl w:val="1"/>
          <w:numId w:val="5"/>
        </w:numPr>
      </w:pPr>
      <w:r>
        <w:t xml:space="preserve">Scripts- </w:t>
      </w:r>
      <w:proofErr w:type="gramStart"/>
      <w:r>
        <w:t>Passed</w:t>
      </w:r>
      <w:proofErr w:type="gramEnd"/>
    </w:p>
    <w:p w14:paraId="23A6794B" w14:textId="77777777" w:rsidR="004C0BB4" w:rsidRPr="003E6A31" w:rsidRDefault="004C0BB4" w:rsidP="004C0BB4">
      <w:pPr>
        <w:pStyle w:val="Bulleted"/>
        <w:numPr>
          <w:ilvl w:val="0"/>
          <w:numId w:val="0"/>
        </w:numPr>
        <w:ind w:left="360" w:hanging="360"/>
      </w:pPr>
    </w:p>
    <w:p w14:paraId="4487EB57" w14:textId="77777777" w:rsidR="004C0BB4" w:rsidRDefault="004C0BB4" w:rsidP="004C0BB4">
      <w:pPr>
        <w:jc w:val="center"/>
      </w:pPr>
      <w:r>
        <w:rPr>
          <w:noProof/>
        </w:rPr>
        <w:drawing>
          <wp:inline distT="0" distB="0" distL="0" distR="0" wp14:anchorId="09A6B8D5" wp14:editId="5C0D7BA6">
            <wp:extent cx="1878100" cy="3738442"/>
            <wp:effectExtent l="19050" t="19050" r="27305" b="14605"/>
            <wp:docPr id="120" name="Picture 120" descr="Screenshot of Accessibility Checker with multiple err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of Accessibility Checker with multiple errors. "/>
                    <pic:cNvPicPr/>
                  </pic:nvPicPr>
                  <pic:blipFill>
                    <a:blip r:embed="rId151"/>
                    <a:stretch>
                      <a:fillRect/>
                    </a:stretch>
                  </pic:blipFill>
                  <pic:spPr>
                    <a:xfrm>
                      <a:off x="0" y="0"/>
                      <a:ext cx="1880727" cy="3743670"/>
                    </a:xfrm>
                    <a:prstGeom prst="rect">
                      <a:avLst/>
                    </a:prstGeom>
                    <a:ln>
                      <a:solidFill>
                        <a:schemeClr val="tx1"/>
                      </a:solidFill>
                    </a:ln>
                  </pic:spPr>
                </pic:pic>
              </a:graphicData>
            </a:graphic>
          </wp:inline>
        </w:drawing>
      </w:r>
    </w:p>
    <w:p w14:paraId="2D5C522E" w14:textId="77777777" w:rsidR="004C0BB4" w:rsidRDefault="004C0BB4" w:rsidP="004C0BB4">
      <w:r>
        <w:t>All the above issues need to be rectified and then again check the document for accessibility. Once all the errors are rectified, running the evaluation will display the following output:</w:t>
      </w:r>
    </w:p>
    <w:p w14:paraId="51AA2FEB" w14:textId="77777777" w:rsidR="008E4EB9" w:rsidRDefault="008E4EB9" w:rsidP="008E4EB9">
      <w:r>
        <w:t>For example, in the 2020-Chief-Executives-Strategic-overview.pdf, there are many accessibility issues which need to be rectified. Accessibility issues identified in the file include:</w:t>
      </w:r>
    </w:p>
    <w:p w14:paraId="49C985ED" w14:textId="77777777" w:rsidR="008E4EB9" w:rsidRDefault="008E4EB9" w:rsidP="008E4EB9">
      <w:pPr>
        <w:pStyle w:val="Bulleted"/>
      </w:pPr>
      <w:r>
        <w:t>Document (2 issues)</w:t>
      </w:r>
    </w:p>
    <w:p w14:paraId="746B45E1" w14:textId="67F7509F" w:rsidR="008E4EB9" w:rsidRDefault="008E4EB9" w:rsidP="008E4EB9">
      <w:pPr>
        <w:pStyle w:val="Bulleted"/>
        <w:numPr>
          <w:ilvl w:val="1"/>
          <w:numId w:val="5"/>
        </w:numPr>
      </w:pPr>
      <w:r>
        <w:t xml:space="preserve">Accessibility permission Flag- </w:t>
      </w:r>
      <w:proofErr w:type="gramStart"/>
      <w:r>
        <w:t>Passed</w:t>
      </w:r>
      <w:proofErr w:type="gramEnd"/>
    </w:p>
    <w:p w14:paraId="5264B77B" w14:textId="77777777" w:rsidR="008E4EB9" w:rsidRDefault="008E4EB9" w:rsidP="008E4EB9">
      <w:pPr>
        <w:pStyle w:val="Bulleted"/>
        <w:numPr>
          <w:ilvl w:val="1"/>
          <w:numId w:val="5"/>
        </w:numPr>
      </w:pPr>
      <w:r>
        <w:t xml:space="preserve">Image- only PDF- </w:t>
      </w:r>
      <w:proofErr w:type="gramStart"/>
      <w:r>
        <w:t>Passed</w:t>
      </w:r>
      <w:proofErr w:type="gramEnd"/>
    </w:p>
    <w:p w14:paraId="7CDFD581" w14:textId="77777777" w:rsidR="008E4EB9" w:rsidRDefault="008E4EB9" w:rsidP="008E4EB9">
      <w:pPr>
        <w:pStyle w:val="Bulleted"/>
        <w:numPr>
          <w:ilvl w:val="1"/>
          <w:numId w:val="5"/>
        </w:numPr>
      </w:pPr>
      <w:r>
        <w:t>Tagged PDF- Passed</w:t>
      </w:r>
    </w:p>
    <w:p w14:paraId="320E9E51" w14:textId="77777777" w:rsidR="008E4EB9" w:rsidRDefault="008E4EB9" w:rsidP="008E4EB9">
      <w:pPr>
        <w:pStyle w:val="Bulleted"/>
        <w:numPr>
          <w:ilvl w:val="1"/>
          <w:numId w:val="5"/>
        </w:numPr>
      </w:pPr>
      <w:r>
        <w:t xml:space="preserve">Logical Reading order- Needs manual </w:t>
      </w:r>
      <w:proofErr w:type="gramStart"/>
      <w:r>
        <w:t>check</w:t>
      </w:r>
      <w:proofErr w:type="gramEnd"/>
    </w:p>
    <w:p w14:paraId="75DC44FE" w14:textId="30399271" w:rsidR="008E4EB9" w:rsidRDefault="008E4EB9" w:rsidP="008E4EB9">
      <w:pPr>
        <w:pStyle w:val="Bulleted"/>
        <w:numPr>
          <w:ilvl w:val="1"/>
          <w:numId w:val="5"/>
        </w:numPr>
      </w:pPr>
      <w:r>
        <w:t xml:space="preserve">Primary language- </w:t>
      </w:r>
      <w:proofErr w:type="gramStart"/>
      <w:r>
        <w:t>Passed</w:t>
      </w:r>
      <w:proofErr w:type="gramEnd"/>
    </w:p>
    <w:p w14:paraId="1E4FADA0" w14:textId="2E1B2708" w:rsidR="008E4EB9" w:rsidRDefault="008E4EB9" w:rsidP="008E4EB9">
      <w:pPr>
        <w:pStyle w:val="Bulleted"/>
        <w:numPr>
          <w:ilvl w:val="1"/>
          <w:numId w:val="5"/>
        </w:numPr>
      </w:pPr>
      <w:r>
        <w:t xml:space="preserve">Title- </w:t>
      </w:r>
      <w:proofErr w:type="gramStart"/>
      <w:r>
        <w:t>Passed</w:t>
      </w:r>
      <w:proofErr w:type="gramEnd"/>
    </w:p>
    <w:p w14:paraId="71C49595" w14:textId="77777777" w:rsidR="008E4EB9" w:rsidRDefault="008E4EB9" w:rsidP="008E4EB9">
      <w:pPr>
        <w:pStyle w:val="Bulleted"/>
        <w:numPr>
          <w:ilvl w:val="1"/>
          <w:numId w:val="5"/>
        </w:numPr>
      </w:pPr>
      <w:r>
        <w:t xml:space="preserve">Bookmarks- </w:t>
      </w:r>
      <w:proofErr w:type="gramStart"/>
      <w:r>
        <w:t>Passed</w:t>
      </w:r>
      <w:proofErr w:type="gramEnd"/>
    </w:p>
    <w:p w14:paraId="1DAB79C1" w14:textId="77777777" w:rsidR="008E4EB9" w:rsidRDefault="008E4EB9" w:rsidP="008E4EB9">
      <w:pPr>
        <w:pStyle w:val="Bulleted"/>
        <w:numPr>
          <w:ilvl w:val="1"/>
          <w:numId w:val="5"/>
        </w:numPr>
      </w:pPr>
      <w:r>
        <w:t xml:space="preserve">Color contrast- Needs manual </w:t>
      </w:r>
      <w:proofErr w:type="gramStart"/>
      <w:r>
        <w:t>check</w:t>
      </w:r>
      <w:proofErr w:type="gramEnd"/>
    </w:p>
    <w:p w14:paraId="245BC4E3" w14:textId="36B6ACCB" w:rsidR="008E4EB9" w:rsidRDefault="008E4EB9" w:rsidP="008E4EB9">
      <w:pPr>
        <w:pStyle w:val="Bulleted"/>
      </w:pPr>
      <w:r>
        <w:t>Page Content</w:t>
      </w:r>
    </w:p>
    <w:p w14:paraId="6F9CF873" w14:textId="77777777" w:rsidR="008E4EB9" w:rsidRDefault="008E4EB9" w:rsidP="008E4EB9">
      <w:pPr>
        <w:pStyle w:val="Bulleted"/>
        <w:numPr>
          <w:ilvl w:val="1"/>
          <w:numId w:val="5"/>
        </w:numPr>
      </w:pPr>
      <w:r>
        <w:t xml:space="preserve">Tagged content- </w:t>
      </w:r>
      <w:proofErr w:type="gramStart"/>
      <w:r>
        <w:t>Passed</w:t>
      </w:r>
      <w:proofErr w:type="gramEnd"/>
    </w:p>
    <w:p w14:paraId="2E633E02" w14:textId="77777777" w:rsidR="008E4EB9" w:rsidRDefault="008E4EB9" w:rsidP="008E4EB9">
      <w:pPr>
        <w:pStyle w:val="Bulleted"/>
        <w:numPr>
          <w:ilvl w:val="1"/>
          <w:numId w:val="5"/>
        </w:numPr>
      </w:pPr>
      <w:r>
        <w:t xml:space="preserve">Tagged annotation- </w:t>
      </w:r>
      <w:proofErr w:type="gramStart"/>
      <w:r>
        <w:t>Passed</w:t>
      </w:r>
      <w:proofErr w:type="gramEnd"/>
    </w:p>
    <w:p w14:paraId="304E8F45" w14:textId="41B448BA" w:rsidR="008E4EB9" w:rsidRDefault="008E4EB9" w:rsidP="008E4EB9">
      <w:pPr>
        <w:pStyle w:val="Bulleted"/>
        <w:numPr>
          <w:ilvl w:val="1"/>
          <w:numId w:val="5"/>
        </w:numPr>
      </w:pPr>
      <w:r>
        <w:t xml:space="preserve">Tab order- </w:t>
      </w:r>
      <w:proofErr w:type="gramStart"/>
      <w:r>
        <w:t>Passed</w:t>
      </w:r>
      <w:proofErr w:type="gramEnd"/>
    </w:p>
    <w:p w14:paraId="0AF496CE" w14:textId="77777777" w:rsidR="008E4EB9" w:rsidRDefault="008E4EB9" w:rsidP="008E4EB9">
      <w:pPr>
        <w:pStyle w:val="Bulleted"/>
        <w:numPr>
          <w:ilvl w:val="1"/>
          <w:numId w:val="5"/>
        </w:numPr>
      </w:pPr>
      <w:r>
        <w:t xml:space="preserve">Character encoding- </w:t>
      </w:r>
      <w:proofErr w:type="gramStart"/>
      <w:r>
        <w:t>Passed</w:t>
      </w:r>
      <w:proofErr w:type="gramEnd"/>
    </w:p>
    <w:p w14:paraId="644A0E49" w14:textId="77777777" w:rsidR="008E4EB9" w:rsidRDefault="008E4EB9" w:rsidP="008E4EB9">
      <w:pPr>
        <w:pStyle w:val="Bulleted"/>
        <w:numPr>
          <w:ilvl w:val="1"/>
          <w:numId w:val="5"/>
        </w:numPr>
      </w:pPr>
      <w:r>
        <w:t xml:space="preserve">Tagged multimedia- </w:t>
      </w:r>
      <w:proofErr w:type="gramStart"/>
      <w:r>
        <w:t>Passed</w:t>
      </w:r>
      <w:proofErr w:type="gramEnd"/>
    </w:p>
    <w:p w14:paraId="0813023B" w14:textId="77777777" w:rsidR="008E4EB9" w:rsidRDefault="008E4EB9" w:rsidP="008E4EB9">
      <w:pPr>
        <w:pStyle w:val="Bulleted"/>
        <w:numPr>
          <w:ilvl w:val="1"/>
          <w:numId w:val="5"/>
        </w:numPr>
      </w:pPr>
      <w:r>
        <w:t xml:space="preserve">Screen flicker- </w:t>
      </w:r>
      <w:proofErr w:type="gramStart"/>
      <w:r>
        <w:t>Passed</w:t>
      </w:r>
      <w:proofErr w:type="gramEnd"/>
    </w:p>
    <w:p w14:paraId="10F993DD" w14:textId="5B716000" w:rsidR="008E4EB9" w:rsidRDefault="008E4EB9" w:rsidP="00C96DDF">
      <w:pPr>
        <w:pStyle w:val="Bulleted"/>
        <w:numPr>
          <w:ilvl w:val="1"/>
          <w:numId w:val="5"/>
        </w:numPr>
      </w:pPr>
      <w:r>
        <w:t xml:space="preserve">Scripts- </w:t>
      </w:r>
      <w:proofErr w:type="gramStart"/>
      <w:r>
        <w:t>Passed</w:t>
      </w:r>
      <w:proofErr w:type="gramEnd"/>
    </w:p>
    <w:p w14:paraId="49AC1FD0" w14:textId="77777777" w:rsidR="004C0BB4" w:rsidRPr="003E6A31" w:rsidRDefault="004C0BB4" w:rsidP="004C0BB4"/>
    <w:p w14:paraId="6B4D41CE" w14:textId="77777777" w:rsidR="004C0BB4" w:rsidRDefault="004C0BB4" w:rsidP="004C0BB4"/>
    <w:p w14:paraId="0DE27479" w14:textId="77777777" w:rsidR="004C0BB4" w:rsidRDefault="004C0BB4" w:rsidP="004C0BB4">
      <w:pPr>
        <w:jc w:val="center"/>
      </w:pPr>
      <w:r>
        <w:rPr>
          <w:noProof/>
        </w:rPr>
        <w:drawing>
          <wp:inline distT="0" distB="0" distL="0" distR="0" wp14:anchorId="0C4D78F5" wp14:editId="27DF7A71">
            <wp:extent cx="2059305" cy="4018875"/>
            <wp:effectExtent l="19050" t="19050" r="17145" b="20320"/>
            <wp:docPr id="121" name="Picture 121" descr="Screenshot of Accessibility Checker with solved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creenshot of Accessibility Checker with solved issues."/>
                    <pic:cNvPicPr/>
                  </pic:nvPicPr>
                  <pic:blipFill rotWithShape="1">
                    <a:blip r:embed="rId152"/>
                    <a:srcRect b="4293"/>
                    <a:stretch/>
                  </pic:blipFill>
                  <pic:spPr bwMode="auto">
                    <a:xfrm>
                      <a:off x="0" y="0"/>
                      <a:ext cx="2067602" cy="40350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9B0A84" w14:textId="646967F2" w:rsidR="004C0BB4" w:rsidRPr="00434AAD" w:rsidRDefault="004C0BB4" w:rsidP="004C0BB4">
      <w:pPr>
        <w:pStyle w:val="Heading3"/>
        <w:rPr>
          <w:b/>
        </w:rPr>
      </w:pPr>
      <w:bookmarkStart w:id="104" w:name="_Toc57986905"/>
      <w:r>
        <w:rPr>
          <w:b/>
        </w:rPr>
        <w:t>PAC3 Accessibility Checker</w:t>
      </w:r>
      <w:bookmarkEnd w:id="104"/>
    </w:p>
    <w:p w14:paraId="2DEF4B83" w14:textId="77777777" w:rsidR="004C0BB4" w:rsidRPr="00222A31" w:rsidRDefault="004C0BB4" w:rsidP="004C0BB4">
      <w:pPr>
        <w:pStyle w:val="NormalWeb"/>
        <w:shd w:val="clear" w:color="auto" w:fill="FFFFFF"/>
        <w:spacing w:before="0" w:beforeAutospacing="0" w:after="0" w:afterAutospacing="0"/>
        <w:rPr>
          <w:rFonts w:asciiTheme="minorHAnsi" w:hAnsiTheme="minorHAnsi" w:cstheme="minorHAnsi"/>
          <w:color w:val="212529"/>
          <w:sz w:val="22"/>
          <w:szCs w:val="22"/>
        </w:rPr>
      </w:pPr>
      <w:r w:rsidRPr="00222A31">
        <w:rPr>
          <w:rFonts w:asciiTheme="minorHAnsi" w:hAnsiTheme="minorHAnsi" w:cstheme="minorHAnsi"/>
          <w:color w:val="212529"/>
          <w:sz w:val="22"/>
          <w:szCs w:val="22"/>
        </w:rPr>
        <w:t>PDF Accessibility Checker (PAC) is a free Desktop based tool to check PDF documents for conformance with PDF/UA standards. </w:t>
      </w:r>
      <w:r w:rsidRPr="007726EF">
        <w:rPr>
          <w:rFonts w:asciiTheme="minorHAnsi" w:hAnsiTheme="minorHAnsi" w:cstheme="minorHAnsi"/>
          <w:sz w:val="22"/>
          <w:szCs w:val="22"/>
        </w:rPr>
        <w:t>PAC</w:t>
      </w:r>
      <w:r>
        <w:rPr>
          <w:rFonts w:asciiTheme="minorHAnsi" w:hAnsiTheme="minorHAnsi" w:cstheme="minorHAnsi"/>
          <w:sz w:val="22"/>
          <w:szCs w:val="22"/>
        </w:rPr>
        <w:t>3</w:t>
      </w:r>
      <w:r w:rsidRPr="00222A31">
        <w:rPr>
          <w:rFonts w:asciiTheme="minorHAnsi" w:hAnsiTheme="minorHAnsi" w:cstheme="minorHAnsi"/>
          <w:color w:val="212529"/>
          <w:sz w:val="22"/>
          <w:szCs w:val="22"/>
        </w:rPr>
        <w:t> is a Windows based tool developed by Swiss Not for Profit Organization Access for All that checks the PDF for:</w:t>
      </w:r>
    </w:p>
    <w:p w14:paraId="5030A719" w14:textId="77777777" w:rsidR="004C0BB4" w:rsidRPr="00F055A6" w:rsidRDefault="004C0BB4" w:rsidP="00276102">
      <w:pPr>
        <w:numPr>
          <w:ilvl w:val="0"/>
          <w:numId w:val="30"/>
        </w:numPr>
        <w:shd w:val="clear" w:color="auto" w:fill="FFFFFF"/>
        <w:spacing w:before="100" w:beforeAutospacing="1" w:after="100" w:afterAutospacing="1" w:line="240" w:lineRule="auto"/>
        <w:rPr>
          <w:rFonts w:cstheme="minorHAnsi"/>
          <w:color w:val="212529"/>
        </w:rPr>
      </w:pPr>
      <w:r w:rsidRPr="00F055A6">
        <w:rPr>
          <w:rFonts w:cstheme="minorHAnsi"/>
          <w:color w:val="212529"/>
        </w:rPr>
        <w:t>PDF/UA conformance</w:t>
      </w:r>
    </w:p>
    <w:p w14:paraId="758740FF" w14:textId="77777777" w:rsidR="004C0BB4" w:rsidRPr="00F055A6" w:rsidRDefault="004C0BB4" w:rsidP="00276102">
      <w:pPr>
        <w:numPr>
          <w:ilvl w:val="0"/>
          <w:numId w:val="30"/>
        </w:numPr>
        <w:shd w:val="clear" w:color="auto" w:fill="FFFFFF"/>
        <w:spacing w:before="100" w:beforeAutospacing="1" w:after="100" w:afterAutospacing="1" w:line="240" w:lineRule="auto"/>
        <w:rPr>
          <w:rFonts w:cstheme="minorHAnsi"/>
          <w:color w:val="212529"/>
        </w:rPr>
      </w:pPr>
      <w:r w:rsidRPr="00F055A6">
        <w:rPr>
          <w:rFonts w:cstheme="minorHAnsi"/>
          <w:color w:val="212529"/>
        </w:rPr>
        <w:t>Logical tag Structure</w:t>
      </w:r>
    </w:p>
    <w:p w14:paraId="60D56B73" w14:textId="77777777" w:rsidR="004C0BB4" w:rsidRPr="00F055A6" w:rsidRDefault="004C0BB4" w:rsidP="00276102">
      <w:pPr>
        <w:numPr>
          <w:ilvl w:val="0"/>
          <w:numId w:val="30"/>
        </w:numPr>
        <w:shd w:val="clear" w:color="auto" w:fill="FFFFFF"/>
        <w:spacing w:before="100" w:beforeAutospacing="1" w:after="100" w:afterAutospacing="1" w:line="240" w:lineRule="auto"/>
        <w:rPr>
          <w:rFonts w:cstheme="minorHAnsi"/>
          <w:color w:val="212529"/>
        </w:rPr>
      </w:pPr>
      <w:r w:rsidRPr="00F055A6">
        <w:rPr>
          <w:rFonts w:cstheme="minorHAnsi"/>
          <w:color w:val="212529"/>
        </w:rPr>
        <w:t>Screen reader Preview</w:t>
      </w:r>
    </w:p>
    <w:p w14:paraId="7687FB82" w14:textId="77777777" w:rsidR="004C0BB4" w:rsidRPr="00367727" w:rsidRDefault="004C0BB4" w:rsidP="004C0BB4">
      <w:pPr>
        <w:shd w:val="clear" w:color="auto" w:fill="FFFFFF"/>
        <w:spacing w:after="0" w:line="240" w:lineRule="auto"/>
        <w:rPr>
          <w:rFonts w:eastAsia="Times New Roman" w:cstheme="minorHAnsi"/>
          <w:color w:val="212529"/>
        </w:rPr>
      </w:pPr>
      <w:r w:rsidRPr="00B44F14">
        <w:rPr>
          <w:rFonts w:eastAsia="Times New Roman" w:cstheme="minorHAnsi"/>
          <w:color w:val="212529"/>
        </w:rPr>
        <w:t>Once you have downloaded and installed PAC, perform the following steps to start testing a PDF document:</w:t>
      </w:r>
    </w:p>
    <w:p w14:paraId="59C8972C" w14:textId="77777777" w:rsidR="004C0BB4" w:rsidRPr="00B44F14" w:rsidRDefault="004C0BB4" w:rsidP="004C0BB4">
      <w:pPr>
        <w:shd w:val="clear" w:color="auto" w:fill="FFFFFF"/>
        <w:spacing w:after="0" w:line="240" w:lineRule="auto"/>
        <w:rPr>
          <w:rFonts w:eastAsia="Times New Roman" w:cstheme="minorHAnsi"/>
          <w:color w:val="212529"/>
        </w:rPr>
      </w:pPr>
    </w:p>
    <w:p w14:paraId="7F5C5104" w14:textId="77777777" w:rsidR="004C0BB4" w:rsidRDefault="004C0BB4" w:rsidP="00276102">
      <w:pPr>
        <w:pStyle w:val="ListParagraph"/>
        <w:numPr>
          <w:ilvl w:val="0"/>
          <w:numId w:val="22"/>
        </w:numPr>
      </w:pPr>
      <w:r>
        <w:t xml:space="preserve">Launch </w:t>
      </w:r>
      <w:r w:rsidRPr="003D01AC">
        <w:rPr>
          <w:b/>
          <w:bCs/>
        </w:rPr>
        <w:t>PAC3 software</w:t>
      </w:r>
      <w:r>
        <w:t>.</w:t>
      </w:r>
    </w:p>
    <w:p w14:paraId="139D0516" w14:textId="77777777" w:rsidR="004C0BB4" w:rsidRDefault="004C0BB4" w:rsidP="00276102">
      <w:pPr>
        <w:pStyle w:val="ListParagraph"/>
        <w:numPr>
          <w:ilvl w:val="0"/>
          <w:numId w:val="22"/>
        </w:numPr>
      </w:pPr>
      <w:r>
        <w:t xml:space="preserve">Select the file to check and upload it on the software. </w:t>
      </w:r>
    </w:p>
    <w:p w14:paraId="09D8CF93" w14:textId="77777777" w:rsidR="004C0BB4" w:rsidRDefault="004C0BB4" w:rsidP="004C0BB4"/>
    <w:p w14:paraId="5D9FDED1" w14:textId="77777777" w:rsidR="004C0BB4" w:rsidRDefault="004C0BB4" w:rsidP="004C0BB4">
      <w:pPr>
        <w:jc w:val="center"/>
      </w:pPr>
      <w:r>
        <w:rPr>
          <w:noProof/>
        </w:rPr>
        <w:drawing>
          <wp:inline distT="0" distB="0" distL="0" distR="0" wp14:anchorId="34E0B2DB" wp14:editId="2B3A4C1C">
            <wp:extent cx="3215640" cy="3615998"/>
            <wp:effectExtent l="19050" t="19050" r="22860" b="22860"/>
            <wp:docPr id="15" name="Picture 15" descr="PAC3 software with highlighted option to upload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AC3 software with highlighted option to upload file.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33109" cy="3635642"/>
                    </a:xfrm>
                    <a:prstGeom prst="rect">
                      <a:avLst/>
                    </a:prstGeom>
                    <a:noFill/>
                    <a:ln>
                      <a:solidFill>
                        <a:schemeClr val="tx1"/>
                      </a:solidFill>
                    </a:ln>
                  </pic:spPr>
                </pic:pic>
              </a:graphicData>
            </a:graphic>
          </wp:inline>
        </w:drawing>
      </w:r>
    </w:p>
    <w:p w14:paraId="5933DC67" w14:textId="77777777" w:rsidR="004C0BB4" w:rsidRDefault="004C0BB4" w:rsidP="00276102">
      <w:pPr>
        <w:pStyle w:val="ListParagraph"/>
        <w:numPr>
          <w:ilvl w:val="0"/>
          <w:numId w:val="22"/>
        </w:numPr>
      </w:pPr>
      <w:r>
        <w:t>Check the report. Basic information of the file will be displayed such as:</w:t>
      </w:r>
    </w:p>
    <w:p w14:paraId="359B4B83" w14:textId="77777777" w:rsidR="004C0BB4" w:rsidRPr="00C6244D"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C6244D">
        <w:rPr>
          <w:rFonts w:eastAsia="Times New Roman" w:cstheme="minorHAnsi"/>
          <w:color w:val="212529"/>
        </w:rPr>
        <w:t>Title</w:t>
      </w:r>
    </w:p>
    <w:p w14:paraId="21ACB03E" w14:textId="77777777" w:rsidR="004C0BB4" w:rsidRPr="00C6244D"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C6244D">
        <w:rPr>
          <w:rFonts w:eastAsia="Times New Roman" w:cstheme="minorHAnsi"/>
          <w:color w:val="212529"/>
        </w:rPr>
        <w:t>Filename</w:t>
      </w:r>
    </w:p>
    <w:p w14:paraId="78F1F138" w14:textId="77777777" w:rsidR="004C0BB4" w:rsidRPr="00C6244D"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C6244D">
        <w:rPr>
          <w:rFonts w:eastAsia="Times New Roman" w:cstheme="minorHAnsi"/>
          <w:color w:val="212529"/>
        </w:rPr>
        <w:t>Language</w:t>
      </w:r>
    </w:p>
    <w:p w14:paraId="74BFE21C" w14:textId="77777777" w:rsidR="004C0BB4" w:rsidRPr="00C6244D"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C6244D">
        <w:rPr>
          <w:rFonts w:eastAsia="Times New Roman" w:cstheme="minorHAnsi"/>
          <w:color w:val="212529"/>
        </w:rPr>
        <w:t>Tags</w:t>
      </w:r>
    </w:p>
    <w:p w14:paraId="00523440" w14:textId="77777777" w:rsidR="004C0BB4" w:rsidRPr="00C6244D"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C6244D">
        <w:rPr>
          <w:rFonts w:eastAsia="Times New Roman" w:cstheme="minorHAnsi"/>
          <w:color w:val="212529"/>
        </w:rPr>
        <w:t>Pages</w:t>
      </w:r>
    </w:p>
    <w:p w14:paraId="6CAB3A43" w14:textId="77777777" w:rsidR="004C0BB4" w:rsidRPr="00C6244D"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C6244D">
        <w:rPr>
          <w:rFonts w:eastAsia="Times New Roman" w:cstheme="minorHAnsi"/>
          <w:color w:val="212529"/>
        </w:rPr>
        <w:t>Size</w:t>
      </w:r>
    </w:p>
    <w:p w14:paraId="7FE71353" w14:textId="77777777" w:rsidR="004C0BB4" w:rsidRPr="00FF56AA" w:rsidRDefault="004C0BB4" w:rsidP="00276102">
      <w:pPr>
        <w:numPr>
          <w:ilvl w:val="1"/>
          <w:numId w:val="22"/>
        </w:numPr>
        <w:shd w:val="clear" w:color="auto" w:fill="FFFFFF"/>
        <w:spacing w:before="100" w:beforeAutospacing="1" w:after="100" w:afterAutospacing="1" w:line="240" w:lineRule="auto"/>
        <w:rPr>
          <w:rFonts w:ascii="Segoe UI" w:eastAsia="Times New Roman" w:hAnsi="Segoe UI" w:cs="Segoe UI"/>
          <w:color w:val="212529"/>
          <w:sz w:val="24"/>
          <w:szCs w:val="24"/>
        </w:rPr>
      </w:pPr>
      <w:r w:rsidRPr="00C6244D">
        <w:rPr>
          <w:rFonts w:eastAsia="Times New Roman" w:cstheme="minorHAnsi"/>
          <w:color w:val="212529"/>
        </w:rPr>
        <w:t>Summary Report</w:t>
      </w:r>
    </w:p>
    <w:p w14:paraId="5EDD5076" w14:textId="77777777" w:rsidR="004C0BB4" w:rsidRPr="00C6244D" w:rsidRDefault="004C0BB4" w:rsidP="004C0BB4">
      <w:pPr>
        <w:shd w:val="clear" w:color="auto" w:fill="FFFFFF"/>
        <w:spacing w:before="100" w:beforeAutospacing="1" w:after="100" w:afterAutospacing="1" w:line="240" w:lineRule="auto"/>
        <w:jc w:val="center"/>
        <w:rPr>
          <w:rFonts w:ascii="Segoe UI" w:eastAsia="Times New Roman" w:hAnsi="Segoe UI" w:cs="Segoe UI"/>
          <w:color w:val="212529"/>
          <w:sz w:val="24"/>
          <w:szCs w:val="24"/>
        </w:rPr>
      </w:pPr>
      <w:r>
        <w:rPr>
          <w:rFonts w:cstheme="minorHAnsi"/>
          <w:noProof/>
          <w:color w:val="212529"/>
        </w:rPr>
        <w:drawing>
          <wp:inline distT="0" distB="0" distL="0" distR="0" wp14:anchorId="76868BC3" wp14:editId="22AC9D85">
            <wp:extent cx="3059430" cy="3457437"/>
            <wp:effectExtent l="19050" t="19050" r="26670" b="10160"/>
            <wp:docPr id="56" name="Picture 56" descr="PAC3 software with highlighted fil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AC3 software with highlighted file informatio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5897" cy="3476046"/>
                    </a:xfrm>
                    <a:prstGeom prst="rect">
                      <a:avLst/>
                    </a:prstGeom>
                    <a:noFill/>
                    <a:ln>
                      <a:solidFill>
                        <a:schemeClr val="tx1"/>
                      </a:solidFill>
                    </a:ln>
                  </pic:spPr>
                </pic:pic>
              </a:graphicData>
            </a:graphic>
          </wp:inline>
        </w:drawing>
      </w:r>
      <w:r>
        <w:rPr>
          <w:rFonts w:eastAsia="Times New Roman" w:cstheme="minorHAnsi"/>
          <w:color w:val="212529"/>
        </w:rPr>
        <w:br/>
      </w:r>
    </w:p>
    <w:p w14:paraId="6B649BB3" w14:textId="77777777" w:rsidR="004C0BB4" w:rsidRDefault="004C0BB4" w:rsidP="00276102">
      <w:pPr>
        <w:pStyle w:val="ListParagraph"/>
        <w:numPr>
          <w:ilvl w:val="0"/>
          <w:numId w:val="22"/>
        </w:numPr>
      </w:pPr>
      <w:r>
        <w:t>Check the details of errors by clicking on the “</w:t>
      </w:r>
      <w:r w:rsidRPr="003D01AC">
        <w:rPr>
          <w:b/>
          <w:bCs/>
        </w:rPr>
        <w:t>Result in Details</w:t>
      </w:r>
      <w:r>
        <w:t xml:space="preserve">” option. </w:t>
      </w:r>
    </w:p>
    <w:p w14:paraId="0DB62442" w14:textId="77777777" w:rsidR="004C0BB4" w:rsidRDefault="004C0BB4" w:rsidP="004C0BB4">
      <w:pPr>
        <w:pStyle w:val="ListParagraph"/>
      </w:pPr>
    </w:p>
    <w:p w14:paraId="1F999FC4" w14:textId="77777777" w:rsidR="004C0BB4" w:rsidRDefault="004C0BB4" w:rsidP="004C0BB4">
      <w:pPr>
        <w:pStyle w:val="ListParagraph"/>
        <w:jc w:val="center"/>
      </w:pPr>
      <w:r>
        <w:rPr>
          <w:noProof/>
        </w:rPr>
        <w:drawing>
          <wp:inline distT="0" distB="0" distL="0" distR="0" wp14:anchorId="5323BD86" wp14:editId="1D2A9F17">
            <wp:extent cx="3223065" cy="3642360"/>
            <wp:effectExtent l="0" t="0" r="0" b="0"/>
            <wp:docPr id="68" name="Picture 68" descr="PAC3 software with highlighted &quot;Result in Details&quo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55">
                      <a:extLst>
                        <a:ext uri="{28A0092B-C50C-407E-A947-70E740481C1C}">
                          <a14:useLocalDpi xmlns:a14="http://schemas.microsoft.com/office/drawing/2010/main" val="0"/>
                        </a:ext>
                      </a:extLst>
                    </a:blip>
                    <a:stretch>
                      <a:fillRect/>
                    </a:stretch>
                  </pic:blipFill>
                  <pic:spPr>
                    <a:xfrm>
                      <a:off x="0" y="0"/>
                      <a:ext cx="3223065" cy="3642360"/>
                    </a:xfrm>
                    <a:prstGeom prst="rect">
                      <a:avLst/>
                    </a:prstGeom>
                  </pic:spPr>
                </pic:pic>
              </a:graphicData>
            </a:graphic>
          </wp:inline>
        </w:drawing>
      </w:r>
    </w:p>
    <w:p w14:paraId="4C0DCD49" w14:textId="77777777" w:rsidR="005C6B67" w:rsidRDefault="005C6B67" w:rsidP="004C0BB4">
      <w:pPr>
        <w:pStyle w:val="ListParagraph"/>
        <w:jc w:val="center"/>
      </w:pPr>
    </w:p>
    <w:p w14:paraId="6392E6FC" w14:textId="77777777" w:rsidR="004C0BB4" w:rsidRPr="00354D88" w:rsidRDefault="004C0BB4" w:rsidP="00276102">
      <w:pPr>
        <w:pStyle w:val="ListParagraph"/>
        <w:numPr>
          <w:ilvl w:val="0"/>
          <w:numId w:val="22"/>
        </w:numPr>
        <w:rPr>
          <w:rFonts w:cstheme="minorHAnsi"/>
        </w:rPr>
      </w:pPr>
      <w:r>
        <w:t>Create summary report by clicking on the “</w:t>
      </w:r>
      <w:r w:rsidRPr="003D01AC">
        <w:rPr>
          <w:b/>
          <w:bCs/>
        </w:rPr>
        <w:t>Summary Report as PDF</w:t>
      </w:r>
      <w:r>
        <w:t xml:space="preserve">” option. </w:t>
      </w:r>
      <w:r w:rsidRPr="00354D88">
        <w:rPr>
          <w:rFonts w:cstheme="minorHAnsi"/>
          <w:color w:val="212529"/>
          <w:shd w:val="clear" w:color="auto" w:fill="FFFFFF"/>
        </w:rPr>
        <w:t>The Summary Report displays PDF/UA conformance output along with the test results based on different checkpoints, such as:</w:t>
      </w:r>
    </w:p>
    <w:p w14:paraId="15B44803" w14:textId="77777777" w:rsidR="004C0BB4" w:rsidRPr="00CB03A5"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CB03A5">
        <w:rPr>
          <w:rFonts w:eastAsia="Times New Roman" w:cstheme="minorHAnsi"/>
        </w:rPr>
        <w:t>PDF Syntax</w:t>
      </w:r>
    </w:p>
    <w:p w14:paraId="403B553C" w14:textId="77777777" w:rsidR="004C0BB4" w:rsidRPr="00CB03A5"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CB03A5">
        <w:rPr>
          <w:rFonts w:eastAsia="Times New Roman" w:cstheme="minorHAnsi"/>
        </w:rPr>
        <w:t>Fonts</w:t>
      </w:r>
    </w:p>
    <w:p w14:paraId="3F41B6D7" w14:textId="77777777" w:rsidR="004C0BB4" w:rsidRPr="00CB03A5"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CB03A5">
        <w:rPr>
          <w:rFonts w:eastAsia="Times New Roman" w:cstheme="minorHAnsi"/>
        </w:rPr>
        <w:t>Contents</w:t>
      </w:r>
    </w:p>
    <w:p w14:paraId="571019FD" w14:textId="77777777" w:rsidR="004C0BB4" w:rsidRPr="00CB03A5"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CB03A5">
        <w:rPr>
          <w:rFonts w:eastAsia="Times New Roman" w:cstheme="minorHAnsi"/>
        </w:rPr>
        <w:t>Embedded Files</w:t>
      </w:r>
    </w:p>
    <w:p w14:paraId="1FC1EE7B" w14:textId="77777777" w:rsidR="004C0BB4" w:rsidRPr="00CB03A5"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CB03A5">
        <w:rPr>
          <w:rFonts w:eastAsia="Times New Roman" w:cstheme="minorHAnsi"/>
        </w:rPr>
        <w:t>Natural Language</w:t>
      </w:r>
    </w:p>
    <w:p w14:paraId="6DE6A9EA" w14:textId="77777777" w:rsidR="004C0BB4" w:rsidRPr="00CB03A5"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CB03A5">
        <w:rPr>
          <w:rFonts w:eastAsia="Times New Roman" w:cstheme="minorHAnsi"/>
        </w:rPr>
        <w:t>Structure Elements</w:t>
      </w:r>
    </w:p>
    <w:p w14:paraId="45116FEB" w14:textId="77777777" w:rsidR="004C0BB4" w:rsidRPr="00CB03A5"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CB03A5">
        <w:rPr>
          <w:rFonts w:eastAsia="Times New Roman" w:cstheme="minorHAnsi"/>
        </w:rPr>
        <w:t>Structure Tree</w:t>
      </w:r>
    </w:p>
    <w:p w14:paraId="48FF523A" w14:textId="77777777" w:rsidR="004C0BB4" w:rsidRPr="00CB03A5"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CB03A5">
        <w:rPr>
          <w:rFonts w:eastAsia="Times New Roman" w:cstheme="minorHAnsi"/>
        </w:rPr>
        <w:t>Role Mapping</w:t>
      </w:r>
    </w:p>
    <w:p w14:paraId="06025C55" w14:textId="77777777" w:rsidR="004C0BB4" w:rsidRPr="00CB03A5"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CB03A5">
        <w:rPr>
          <w:rFonts w:eastAsia="Times New Roman" w:cstheme="minorHAnsi"/>
        </w:rPr>
        <w:t>Alternate Description</w:t>
      </w:r>
    </w:p>
    <w:p w14:paraId="239CD384" w14:textId="77777777" w:rsidR="004C0BB4" w:rsidRPr="00CB03A5"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CB03A5">
        <w:rPr>
          <w:rFonts w:eastAsia="Times New Roman" w:cstheme="minorHAnsi"/>
        </w:rPr>
        <w:t>Metadata</w:t>
      </w:r>
    </w:p>
    <w:p w14:paraId="526B2FFD" w14:textId="77777777" w:rsidR="004C0BB4" w:rsidRPr="00354D88" w:rsidRDefault="004C0BB4" w:rsidP="00276102">
      <w:pPr>
        <w:numPr>
          <w:ilvl w:val="1"/>
          <w:numId w:val="22"/>
        </w:numPr>
        <w:shd w:val="clear" w:color="auto" w:fill="FFFFFF"/>
        <w:spacing w:before="100" w:beforeAutospacing="1" w:after="100" w:afterAutospacing="1" w:line="240" w:lineRule="auto"/>
        <w:rPr>
          <w:rFonts w:cstheme="minorHAnsi"/>
        </w:rPr>
      </w:pPr>
      <w:r w:rsidRPr="00CB03A5">
        <w:rPr>
          <w:rFonts w:eastAsia="Times New Roman" w:cstheme="minorHAnsi"/>
        </w:rPr>
        <w:t>Document Settings</w:t>
      </w:r>
    </w:p>
    <w:p w14:paraId="751CF039" w14:textId="77777777" w:rsidR="004C0BB4" w:rsidRPr="00354D88" w:rsidRDefault="004C0BB4" w:rsidP="004C0BB4">
      <w:pPr>
        <w:shd w:val="clear" w:color="auto" w:fill="FFFFFF"/>
        <w:spacing w:before="100" w:beforeAutospacing="1" w:after="100" w:afterAutospacing="1" w:line="240" w:lineRule="auto"/>
        <w:jc w:val="center"/>
        <w:rPr>
          <w:rFonts w:cstheme="minorHAnsi"/>
        </w:rPr>
      </w:pPr>
      <w:r>
        <w:rPr>
          <w:rFonts w:cstheme="minorHAnsi"/>
          <w:noProof/>
        </w:rPr>
        <w:drawing>
          <wp:inline distT="0" distB="0" distL="0" distR="0" wp14:anchorId="0725EDEE" wp14:editId="55257C41">
            <wp:extent cx="3317464" cy="3749040"/>
            <wp:effectExtent l="19050" t="19050" r="16510" b="22860"/>
            <wp:docPr id="69" name="Picture 69" descr="PAC3 software with highlighted &quot;Summary Report as PDF&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PAC3 software with highlighted &quot;Summary Report as PDF&quot; optio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2036" cy="3754207"/>
                    </a:xfrm>
                    <a:prstGeom prst="rect">
                      <a:avLst/>
                    </a:prstGeom>
                    <a:noFill/>
                    <a:ln>
                      <a:solidFill>
                        <a:schemeClr val="tx1"/>
                      </a:solidFill>
                    </a:ln>
                  </pic:spPr>
                </pic:pic>
              </a:graphicData>
            </a:graphic>
          </wp:inline>
        </w:drawing>
      </w:r>
    </w:p>
    <w:p w14:paraId="7238A973" w14:textId="77777777" w:rsidR="004C0BB4" w:rsidRPr="00CB03A5" w:rsidRDefault="004C0BB4" w:rsidP="00276102">
      <w:pPr>
        <w:numPr>
          <w:ilvl w:val="0"/>
          <w:numId w:val="22"/>
        </w:numPr>
        <w:shd w:val="clear" w:color="auto" w:fill="FFFFFF"/>
        <w:spacing w:before="100" w:beforeAutospacing="1" w:after="100" w:afterAutospacing="1" w:line="240" w:lineRule="auto"/>
        <w:rPr>
          <w:rFonts w:eastAsia="Times New Roman" w:cstheme="minorHAnsi"/>
        </w:rPr>
      </w:pPr>
      <w:r w:rsidRPr="00371FC0">
        <w:rPr>
          <w:rFonts w:cstheme="minorHAnsi"/>
          <w:shd w:val="clear" w:color="auto" w:fill="FFFFFF"/>
        </w:rPr>
        <w:t>Results for each checkpoint are categorized in:</w:t>
      </w:r>
    </w:p>
    <w:p w14:paraId="02C98C9A" w14:textId="77777777" w:rsidR="004C0BB4" w:rsidRPr="00371FC0"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371FC0">
        <w:rPr>
          <w:rFonts w:cstheme="minorHAnsi"/>
          <w:shd w:val="clear" w:color="auto" w:fill="FFFFFF"/>
        </w:rPr>
        <w:t>Passed</w:t>
      </w:r>
    </w:p>
    <w:p w14:paraId="0923B21C" w14:textId="77777777" w:rsidR="004C0BB4" w:rsidRPr="00371FC0"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371FC0">
        <w:rPr>
          <w:rFonts w:cstheme="minorHAnsi"/>
          <w:shd w:val="clear" w:color="auto" w:fill="FFFFFF"/>
        </w:rPr>
        <w:t>Warned</w:t>
      </w:r>
    </w:p>
    <w:p w14:paraId="39749E90" w14:textId="77777777" w:rsidR="004C0BB4" w:rsidRPr="00371FC0" w:rsidRDefault="004C0BB4" w:rsidP="00276102">
      <w:pPr>
        <w:numPr>
          <w:ilvl w:val="1"/>
          <w:numId w:val="22"/>
        </w:numPr>
        <w:shd w:val="clear" w:color="auto" w:fill="FFFFFF"/>
        <w:spacing w:before="100" w:beforeAutospacing="1" w:after="100" w:afterAutospacing="1" w:line="240" w:lineRule="auto"/>
        <w:rPr>
          <w:rFonts w:eastAsia="Times New Roman" w:cstheme="minorHAnsi"/>
        </w:rPr>
      </w:pPr>
      <w:r w:rsidRPr="00371FC0">
        <w:rPr>
          <w:rFonts w:cstheme="minorHAnsi"/>
          <w:shd w:val="clear" w:color="auto" w:fill="FFFFFF"/>
        </w:rPr>
        <w:t>Failed</w:t>
      </w:r>
      <w:r>
        <w:rPr>
          <w:rFonts w:cstheme="minorHAnsi"/>
          <w:shd w:val="clear" w:color="auto" w:fill="FFFFFF"/>
        </w:rPr>
        <w:br/>
      </w:r>
    </w:p>
    <w:p w14:paraId="49F3C23C" w14:textId="77777777" w:rsidR="004C0BB4" w:rsidRPr="00D6124D" w:rsidRDefault="004C0BB4" w:rsidP="00276102">
      <w:pPr>
        <w:pStyle w:val="ListParagraph"/>
        <w:numPr>
          <w:ilvl w:val="0"/>
          <w:numId w:val="22"/>
        </w:numPr>
        <w:rPr>
          <w:rFonts w:cstheme="minorHAnsi"/>
        </w:rPr>
      </w:pPr>
      <w:r>
        <w:t xml:space="preserve">In case, there are errors, solve the errors and recheck the file using PAC3 software. </w:t>
      </w:r>
    </w:p>
    <w:p w14:paraId="276F50BD" w14:textId="686BB616" w:rsidR="004C0BB4" w:rsidRPr="00D6124D" w:rsidRDefault="004C0BB4" w:rsidP="00276102">
      <w:pPr>
        <w:pStyle w:val="ListParagraph"/>
        <w:numPr>
          <w:ilvl w:val="0"/>
          <w:numId w:val="22"/>
        </w:numPr>
        <w:rPr>
          <w:rFonts w:cstheme="minorHAnsi"/>
        </w:rPr>
      </w:pPr>
      <w:r w:rsidRPr="00D6124D">
        <w:rPr>
          <w:rFonts w:cstheme="minorHAnsi"/>
          <w:color w:val="212529"/>
          <w:shd w:val="clear" w:color="auto" w:fill="FFFFFF"/>
        </w:rPr>
        <w:t xml:space="preserve">The detailed report </w:t>
      </w:r>
      <w:r w:rsidR="008665C7" w:rsidRPr="00D6124D">
        <w:rPr>
          <w:rFonts w:cstheme="minorHAnsi"/>
          <w:color w:val="212529"/>
          <w:shd w:val="clear" w:color="auto" w:fill="FFFFFF"/>
        </w:rPr>
        <w:t>comprises</w:t>
      </w:r>
      <w:r w:rsidRPr="00D6124D">
        <w:rPr>
          <w:rFonts w:cstheme="minorHAnsi"/>
          <w:color w:val="212529"/>
          <w:shd w:val="clear" w:color="auto" w:fill="FFFFFF"/>
        </w:rPr>
        <w:t xml:space="preserve"> of type of errors and warnings for each checkpoint along with:</w:t>
      </w:r>
    </w:p>
    <w:p w14:paraId="74792D70" w14:textId="77777777" w:rsidR="004C0BB4" w:rsidRPr="00C549A0"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C549A0">
        <w:rPr>
          <w:rFonts w:eastAsia="Times New Roman" w:cstheme="minorHAnsi"/>
          <w:color w:val="212529"/>
        </w:rPr>
        <w:t>Number of errors and warnings for each type.</w:t>
      </w:r>
    </w:p>
    <w:p w14:paraId="67D1062A" w14:textId="77777777" w:rsidR="004C0BB4"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C549A0">
        <w:rPr>
          <w:rFonts w:eastAsia="Times New Roman" w:cstheme="minorHAnsi"/>
          <w:color w:val="212529"/>
        </w:rPr>
        <w:t>Snapshot of page on which the error or warning is found.</w:t>
      </w:r>
    </w:p>
    <w:p w14:paraId="3A36FBC2" w14:textId="6497D5AF" w:rsidR="00C27F90" w:rsidRDefault="00C27F90" w:rsidP="00C27F90">
      <w:r>
        <w:t xml:space="preserve">For example, in the </w:t>
      </w:r>
      <w:r w:rsidR="00421B74">
        <w:t>Pearson-Indicative-allocation-and-impact</w:t>
      </w:r>
      <w:r w:rsidR="00421B74" w:rsidRPr="00421B74">
        <w:t xml:space="preserve"> </w:t>
      </w:r>
      <w:r w:rsidR="00421B74" w:rsidRPr="005366E2">
        <w:t>reporting-template-Final-v3</w:t>
      </w:r>
      <w:r w:rsidR="00421B74">
        <w:t>.pdf</w:t>
      </w:r>
      <w:r>
        <w:t>, there are many accessibility issues which need to be rectified. Accessibility issues identified in the file include:</w:t>
      </w:r>
    </w:p>
    <w:p w14:paraId="7AA76858" w14:textId="77777777" w:rsidR="00A60042" w:rsidRDefault="00A60042"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PDF Syntax- Passed</w:t>
      </w:r>
    </w:p>
    <w:p w14:paraId="035AE598" w14:textId="77777777" w:rsidR="00A60042" w:rsidRDefault="00A60042"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 xml:space="preserve">Fonts- </w:t>
      </w:r>
      <w:proofErr w:type="gramStart"/>
      <w:r>
        <w:rPr>
          <w:rFonts w:eastAsia="Times New Roman" w:cstheme="minorHAnsi"/>
          <w:color w:val="212529"/>
        </w:rPr>
        <w:t>Passed</w:t>
      </w:r>
      <w:proofErr w:type="gramEnd"/>
    </w:p>
    <w:p w14:paraId="5126A1CE" w14:textId="77777777" w:rsidR="00A60042" w:rsidRDefault="00A60042"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 xml:space="preserve">Content- </w:t>
      </w:r>
      <w:proofErr w:type="gramStart"/>
      <w:r>
        <w:rPr>
          <w:rFonts w:eastAsia="Times New Roman" w:cstheme="minorHAnsi"/>
          <w:color w:val="212529"/>
        </w:rPr>
        <w:t>Failed</w:t>
      </w:r>
      <w:proofErr w:type="gramEnd"/>
    </w:p>
    <w:p w14:paraId="521A2E68" w14:textId="77777777" w:rsidR="00A60042" w:rsidRDefault="00A60042"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Natural Language- Passed</w:t>
      </w:r>
    </w:p>
    <w:p w14:paraId="51732C10" w14:textId="77777777" w:rsidR="00A60042" w:rsidRDefault="00A60042"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 xml:space="preserve">Structure elements- </w:t>
      </w:r>
      <w:proofErr w:type="gramStart"/>
      <w:r>
        <w:rPr>
          <w:rFonts w:eastAsia="Times New Roman" w:cstheme="minorHAnsi"/>
          <w:color w:val="212529"/>
        </w:rPr>
        <w:t>Failed</w:t>
      </w:r>
      <w:proofErr w:type="gramEnd"/>
    </w:p>
    <w:p w14:paraId="4A6E4B50" w14:textId="77777777" w:rsidR="00A60042" w:rsidRDefault="00A60042"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Structure Tree- Warning</w:t>
      </w:r>
    </w:p>
    <w:p w14:paraId="044C0C51" w14:textId="77777777" w:rsidR="00A60042" w:rsidRDefault="00A60042"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Role Mapping- Passed</w:t>
      </w:r>
    </w:p>
    <w:p w14:paraId="74812124" w14:textId="77777777" w:rsidR="00A60042" w:rsidRDefault="00A60042"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Alternate Descriptions- Failed</w:t>
      </w:r>
    </w:p>
    <w:p w14:paraId="18E1583E" w14:textId="77777777" w:rsidR="00A60042" w:rsidRDefault="00A60042"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 xml:space="preserve">Metadata- </w:t>
      </w:r>
      <w:proofErr w:type="gramStart"/>
      <w:r>
        <w:rPr>
          <w:rFonts w:eastAsia="Times New Roman" w:cstheme="minorHAnsi"/>
          <w:color w:val="212529"/>
        </w:rPr>
        <w:t>Failed</w:t>
      </w:r>
      <w:proofErr w:type="gramEnd"/>
    </w:p>
    <w:p w14:paraId="370912FE" w14:textId="1803073C" w:rsidR="005F4247" w:rsidRDefault="00A60042" w:rsidP="00A60042">
      <w:pPr>
        <w:pStyle w:val="ListParagraph"/>
      </w:pPr>
      <w:r>
        <w:rPr>
          <w:rFonts w:eastAsia="Times New Roman" w:cstheme="minorHAnsi"/>
          <w:color w:val="212529"/>
        </w:rPr>
        <w:t>Document Settings- Passed</w:t>
      </w:r>
    </w:p>
    <w:p w14:paraId="3E28B3CC" w14:textId="127332FE" w:rsidR="00C27F90" w:rsidRDefault="00C27F90" w:rsidP="00C27F90">
      <w:pPr>
        <w:shd w:val="clear" w:color="auto" w:fill="FFFFFF"/>
        <w:spacing w:before="100" w:beforeAutospacing="1" w:after="100" w:afterAutospacing="1" w:line="240" w:lineRule="auto"/>
        <w:rPr>
          <w:rFonts w:eastAsia="Times New Roman" w:cstheme="minorHAnsi"/>
          <w:color w:val="212529"/>
        </w:rPr>
      </w:pPr>
    </w:p>
    <w:p w14:paraId="58E6696D" w14:textId="74EB8ACC" w:rsidR="004C0BB4" w:rsidRPr="00A60042" w:rsidRDefault="00C27F90" w:rsidP="00A60042">
      <w:pPr>
        <w:shd w:val="clear" w:color="auto" w:fill="FFFFFF"/>
        <w:spacing w:before="100" w:beforeAutospacing="1" w:after="100" w:afterAutospacing="1" w:line="240" w:lineRule="auto"/>
        <w:ind w:left="1350"/>
        <w:jc w:val="center"/>
        <w:rPr>
          <w:rFonts w:eastAsia="Times New Roman" w:cstheme="minorHAnsi"/>
          <w:color w:val="212529"/>
        </w:rPr>
      </w:pPr>
      <w:r>
        <w:rPr>
          <w:rFonts w:cstheme="minorHAnsi"/>
          <w:noProof/>
          <w:color w:val="212529"/>
        </w:rPr>
        <w:drawing>
          <wp:inline distT="0" distB="0" distL="0" distR="0" wp14:anchorId="29307CA3" wp14:editId="4460E0FD">
            <wp:extent cx="3418176" cy="3831085"/>
            <wp:effectExtent l="19050" t="19050" r="11430" b="17145"/>
            <wp:docPr id="36" name="Picture 36" descr="PAC3 software with errors in the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AC3 software with errors in the file.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23759" cy="3837342"/>
                    </a:xfrm>
                    <a:prstGeom prst="rect">
                      <a:avLst/>
                    </a:prstGeom>
                    <a:noFill/>
                    <a:ln>
                      <a:solidFill>
                        <a:schemeClr val="tx1"/>
                      </a:solidFill>
                    </a:ln>
                  </pic:spPr>
                </pic:pic>
              </a:graphicData>
            </a:graphic>
          </wp:inline>
        </w:drawing>
      </w:r>
      <w:r w:rsidR="004C0BB4" w:rsidRPr="00A60042">
        <w:rPr>
          <w:rFonts w:eastAsia="Times New Roman" w:cstheme="minorHAnsi"/>
          <w:color w:val="212529"/>
        </w:rPr>
        <w:br/>
      </w:r>
    </w:p>
    <w:p w14:paraId="1A675138" w14:textId="77777777" w:rsidR="004C0BB4" w:rsidRPr="00D6124D" w:rsidRDefault="004C0BB4" w:rsidP="00276102">
      <w:pPr>
        <w:numPr>
          <w:ilvl w:val="0"/>
          <w:numId w:val="22"/>
        </w:numPr>
        <w:shd w:val="clear" w:color="auto" w:fill="FFFFFF"/>
        <w:spacing w:before="100" w:beforeAutospacing="1" w:after="100" w:afterAutospacing="1" w:line="240" w:lineRule="auto"/>
        <w:rPr>
          <w:rFonts w:eastAsia="Times New Roman" w:cstheme="minorHAnsi"/>
          <w:color w:val="212529"/>
        </w:rPr>
      </w:pPr>
      <w:r w:rsidRPr="00D6124D">
        <w:rPr>
          <w:rFonts w:cstheme="minorHAnsi"/>
          <w:color w:val="212529"/>
          <w:shd w:val="clear" w:color="auto" w:fill="FFFFFF"/>
        </w:rPr>
        <w:t>Logical structure option of PAC checker displays the tag structure of the file in the form of a tree node. The following steps outline how to evaluate the tag structure:</w:t>
      </w:r>
    </w:p>
    <w:p w14:paraId="08A383ED" w14:textId="77777777" w:rsidR="004C0BB4" w:rsidRPr="00B01E48"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B01E48">
        <w:rPr>
          <w:rFonts w:eastAsia="Times New Roman" w:cstheme="minorHAnsi"/>
          <w:color w:val="212529"/>
        </w:rPr>
        <w:t>Click on Logical Structure button.</w:t>
      </w:r>
    </w:p>
    <w:p w14:paraId="0408BF84" w14:textId="77777777" w:rsidR="004C0BB4"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B01E48">
        <w:rPr>
          <w:rFonts w:eastAsia="Times New Roman" w:cstheme="minorHAnsi"/>
          <w:color w:val="212529"/>
        </w:rPr>
        <w:t>Click on any tag displayed in a tree node on the left to view its Properties on the right.</w:t>
      </w:r>
    </w:p>
    <w:p w14:paraId="5EA7E911" w14:textId="77777777" w:rsidR="004C0BB4" w:rsidRPr="00D6124D" w:rsidRDefault="004C0BB4" w:rsidP="004C0BB4">
      <w:pPr>
        <w:shd w:val="clear" w:color="auto" w:fill="FFFFFF"/>
        <w:spacing w:before="100" w:beforeAutospacing="1" w:after="100" w:afterAutospacing="1" w:line="240" w:lineRule="auto"/>
        <w:ind w:left="990"/>
        <w:jc w:val="center"/>
        <w:rPr>
          <w:rFonts w:eastAsia="Times New Roman" w:cstheme="minorHAnsi"/>
          <w:color w:val="212529"/>
        </w:rPr>
      </w:pPr>
      <w:r>
        <w:rPr>
          <w:noProof/>
        </w:rPr>
        <w:drawing>
          <wp:inline distT="0" distB="0" distL="0" distR="0" wp14:anchorId="76CE4CAE" wp14:editId="6360B3D5">
            <wp:extent cx="3177540" cy="3590913"/>
            <wp:effectExtent l="0" t="0" r="3810" b="0"/>
            <wp:docPr id="516" name="Picture 516" descr="PAC3 software with highlighted &quot;Logical Structure&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pic:nvPicPr>
                  <pic:blipFill>
                    <a:blip r:embed="rId158">
                      <a:extLst>
                        <a:ext uri="{28A0092B-C50C-407E-A947-70E740481C1C}">
                          <a14:useLocalDpi xmlns:a14="http://schemas.microsoft.com/office/drawing/2010/main" val="0"/>
                        </a:ext>
                      </a:extLst>
                    </a:blip>
                    <a:stretch>
                      <a:fillRect/>
                    </a:stretch>
                  </pic:blipFill>
                  <pic:spPr>
                    <a:xfrm>
                      <a:off x="0" y="0"/>
                      <a:ext cx="3177540" cy="3590913"/>
                    </a:xfrm>
                    <a:prstGeom prst="rect">
                      <a:avLst/>
                    </a:prstGeom>
                  </pic:spPr>
                </pic:pic>
              </a:graphicData>
            </a:graphic>
          </wp:inline>
        </w:drawing>
      </w:r>
    </w:p>
    <w:p w14:paraId="6AA52144" w14:textId="77777777" w:rsidR="004C0BB4" w:rsidRPr="00D6124D" w:rsidRDefault="004C0BB4" w:rsidP="00276102">
      <w:pPr>
        <w:numPr>
          <w:ilvl w:val="0"/>
          <w:numId w:val="22"/>
        </w:numPr>
        <w:shd w:val="clear" w:color="auto" w:fill="FFFFFF"/>
        <w:spacing w:before="100" w:beforeAutospacing="1" w:after="100" w:afterAutospacing="1" w:line="240" w:lineRule="auto"/>
        <w:rPr>
          <w:rFonts w:eastAsia="Times New Roman" w:cstheme="minorHAnsi"/>
          <w:color w:val="212529"/>
        </w:rPr>
      </w:pPr>
      <w:r w:rsidRPr="00D6124D">
        <w:rPr>
          <w:rFonts w:cstheme="minorHAnsi"/>
          <w:color w:val="212529"/>
          <w:shd w:val="clear" w:color="auto" w:fill="FFFFFF"/>
        </w:rPr>
        <w:t>The Screen Reader Preview displays the entire file contents as it would be rendered by a screen reader. The Screen Reader Preview window displays:</w:t>
      </w:r>
    </w:p>
    <w:p w14:paraId="5BFA23B7" w14:textId="77777777" w:rsidR="004C0BB4" w:rsidRPr="00753FE9"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753FE9">
        <w:rPr>
          <w:rFonts w:eastAsia="Times New Roman" w:cstheme="minorHAnsi"/>
          <w:color w:val="212529"/>
        </w:rPr>
        <w:t>Tags used for each element.</w:t>
      </w:r>
    </w:p>
    <w:p w14:paraId="2639008B" w14:textId="77777777" w:rsidR="004C0BB4" w:rsidRPr="00753FE9"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753FE9">
        <w:rPr>
          <w:rFonts w:eastAsia="Times New Roman" w:cstheme="minorHAnsi"/>
          <w:color w:val="212529"/>
        </w:rPr>
        <w:t>Tags are color coded for easy identification.</w:t>
      </w:r>
    </w:p>
    <w:p w14:paraId="73D69EE6" w14:textId="77777777" w:rsidR="004C0BB4" w:rsidRPr="00753FE9"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753FE9">
        <w:rPr>
          <w:rFonts w:eastAsia="Times New Roman" w:cstheme="minorHAnsi"/>
          <w:color w:val="212529"/>
        </w:rPr>
        <w:t>Element tag is displayed on the left with its contents on the right.</w:t>
      </w:r>
    </w:p>
    <w:p w14:paraId="0B9AC58F" w14:textId="77777777" w:rsidR="004C0BB4" w:rsidRDefault="004C0BB4" w:rsidP="00276102">
      <w:pPr>
        <w:numPr>
          <w:ilvl w:val="1"/>
          <w:numId w:val="22"/>
        </w:numPr>
        <w:shd w:val="clear" w:color="auto" w:fill="FFFFFF"/>
        <w:spacing w:before="100" w:beforeAutospacing="1" w:after="100" w:afterAutospacing="1" w:line="240" w:lineRule="auto"/>
        <w:rPr>
          <w:rFonts w:eastAsia="Times New Roman" w:cstheme="minorHAnsi"/>
          <w:color w:val="212529"/>
        </w:rPr>
      </w:pPr>
      <w:r w:rsidRPr="00753FE9">
        <w:rPr>
          <w:rFonts w:eastAsia="Times New Roman" w:cstheme="minorHAnsi"/>
          <w:color w:val="212529"/>
        </w:rPr>
        <w:t>File content is displayed in the order as it will be read out to a screen reader user.</w:t>
      </w:r>
    </w:p>
    <w:p w14:paraId="4B99B6EC" w14:textId="77777777" w:rsidR="004C0BB4" w:rsidRPr="00B01E48" w:rsidRDefault="004C0BB4" w:rsidP="004C0BB4">
      <w:pPr>
        <w:shd w:val="clear" w:color="auto" w:fill="FFFFFF"/>
        <w:spacing w:before="100" w:beforeAutospacing="1" w:after="100" w:afterAutospacing="1" w:line="240" w:lineRule="auto"/>
        <w:ind w:left="990"/>
        <w:jc w:val="center"/>
        <w:rPr>
          <w:rFonts w:eastAsia="Times New Roman" w:cstheme="minorHAnsi"/>
          <w:color w:val="212529"/>
        </w:rPr>
      </w:pPr>
      <w:r>
        <w:rPr>
          <w:noProof/>
        </w:rPr>
        <w:drawing>
          <wp:inline distT="0" distB="0" distL="0" distR="0" wp14:anchorId="0FDFDFB4" wp14:editId="1A95B065">
            <wp:extent cx="3113734" cy="3518805"/>
            <wp:effectExtent l="0" t="0" r="0" b="5715"/>
            <wp:docPr id="522" name="Picture 522" descr="PAC3 software with highlighted &quot;Screen Reader Preview&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pic:nvPicPr>
                  <pic:blipFill>
                    <a:blip r:embed="rId159">
                      <a:extLst>
                        <a:ext uri="{28A0092B-C50C-407E-A947-70E740481C1C}">
                          <a14:useLocalDpi xmlns:a14="http://schemas.microsoft.com/office/drawing/2010/main" val="0"/>
                        </a:ext>
                      </a:extLst>
                    </a:blip>
                    <a:stretch>
                      <a:fillRect/>
                    </a:stretch>
                  </pic:blipFill>
                  <pic:spPr>
                    <a:xfrm>
                      <a:off x="0" y="0"/>
                      <a:ext cx="3118716" cy="3524435"/>
                    </a:xfrm>
                    <a:prstGeom prst="rect">
                      <a:avLst/>
                    </a:prstGeom>
                  </pic:spPr>
                </pic:pic>
              </a:graphicData>
            </a:graphic>
          </wp:inline>
        </w:drawing>
      </w:r>
    </w:p>
    <w:p w14:paraId="630B4982" w14:textId="77777777" w:rsidR="004C0BB4" w:rsidRDefault="004C0BB4" w:rsidP="004C0BB4"/>
    <w:p w14:paraId="430FEEE5" w14:textId="77777777" w:rsidR="004C0BB4" w:rsidRPr="00B01E48" w:rsidRDefault="004C0BB4" w:rsidP="004C0BB4">
      <w:p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Once the errors are solved and the file is checked again using PAC3 following output is displayed:</w:t>
      </w:r>
    </w:p>
    <w:p w14:paraId="79C78036" w14:textId="77777777" w:rsidR="00E26416" w:rsidRDefault="00E26416"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PDF Syntax- Passed</w:t>
      </w:r>
    </w:p>
    <w:p w14:paraId="758E8383" w14:textId="77777777" w:rsidR="00E26416" w:rsidRDefault="00E26416"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 xml:space="preserve">Fonts- </w:t>
      </w:r>
      <w:proofErr w:type="gramStart"/>
      <w:r>
        <w:rPr>
          <w:rFonts w:eastAsia="Times New Roman" w:cstheme="minorHAnsi"/>
          <w:color w:val="212529"/>
        </w:rPr>
        <w:t>Passed</w:t>
      </w:r>
      <w:proofErr w:type="gramEnd"/>
    </w:p>
    <w:p w14:paraId="77582801" w14:textId="73771C4B" w:rsidR="00E26416" w:rsidRDefault="00E26416"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 xml:space="preserve">Content- </w:t>
      </w:r>
      <w:proofErr w:type="gramStart"/>
      <w:r w:rsidRPr="00E26416">
        <w:rPr>
          <w:rFonts w:eastAsia="Times New Roman" w:cstheme="minorHAnsi"/>
          <w:color w:val="212529"/>
        </w:rPr>
        <w:t>Passed</w:t>
      </w:r>
      <w:proofErr w:type="gramEnd"/>
    </w:p>
    <w:p w14:paraId="0C03B277" w14:textId="77777777" w:rsidR="00E26416" w:rsidRDefault="00E26416"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Natural Language- Passed</w:t>
      </w:r>
    </w:p>
    <w:p w14:paraId="04E23BB4" w14:textId="078560E5" w:rsidR="00E26416" w:rsidRDefault="00E26416"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 xml:space="preserve">Structure elements- </w:t>
      </w:r>
      <w:proofErr w:type="gramStart"/>
      <w:r w:rsidRPr="00E26416">
        <w:rPr>
          <w:rFonts w:eastAsia="Times New Roman" w:cstheme="minorHAnsi"/>
          <w:color w:val="212529"/>
        </w:rPr>
        <w:t>Passed</w:t>
      </w:r>
      <w:proofErr w:type="gramEnd"/>
    </w:p>
    <w:p w14:paraId="76190BE7" w14:textId="550C661D" w:rsidR="00E26416" w:rsidRDefault="00E26416"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 xml:space="preserve">Structure Tree- </w:t>
      </w:r>
      <w:r w:rsidRPr="00E26416">
        <w:rPr>
          <w:rFonts w:eastAsia="Times New Roman" w:cstheme="minorHAnsi"/>
          <w:color w:val="212529"/>
        </w:rPr>
        <w:t>Passed</w:t>
      </w:r>
    </w:p>
    <w:p w14:paraId="39EAA0DE" w14:textId="77777777" w:rsidR="00E26416" w:rsidRDefault="00E26416"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Role Mapping- Passed</w:t>
      </w:r>
    </w:p>
    <w:p w14:paraId="792A398A" w14:textId="583E8E9F" w:rsidR="00E26416" w:rsidRDefault="00E26416"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 xml:space="preserve">Alternate Descriptions- </w:t>
      </w:r>
      <w:r w:rsidRPr="00E26416">
        <w:rPr>
          <w:rFonts w:eastAsia="Times New Roman" w:cstheme="minorHAnsi"/>
          <w:color w:val="212529"/>
        </w:rPr>
        <w:t>Passed</w:t>
      </w:r>
    </w:p>
    <w:p w14:paraId="777FDDB9" w14:textId="6080AE43" w:rsidR="00E26416" w:rsidRPr="00E26416" w:rsidRDefault="00E26416"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Pr>
          <w:rFonts w:eastAsia="Times New Roman" w:cstheme="minorHAnsi"/>
          <w:color w:val="212529"/>
        </w:rPr>
        <w:t xml:space="preserve">Metadata- </w:t>
      </w:r>
      <w:proofErr w:type="gramStart"/>
      <w:r w:rsidRPr="00E26416">
        <w:rPr>
          <w:rFonts w:eastAsia="Times New Roman" w:cstheme="minorHAnsi"/>
          <w:color w:val="212529"/>
        </w:rPr>
        <w:t>Passed</w:t>
      </w:r>
      <w:proofErr w:type="gramEnd"/>
    </w:p>
    <w:p w14:paraId="554CABE5" w14:textId="08A9DC94" w:rsidR="004C0BB4" w:rsidRPr="00E26416" w:rsidRDefault="00E26416" w:rsidP="00276102">
      <w:pPr>
        <w:pStyle w:val="ListParagraph"/>
        <w:numPr>
          <w:ilvl w:val="0"/>
          <w:numId w:val="67"/>
        </w:numPr>
        <w:shd w:val="clear" w:color="auto" w:fill="FFFFFF"/>
        <w:spacing w:before="100" w:beforeAutospacing="1" w:after="100" w:afterAutospacing="1" w:line="240" w:lineRule="auto"/>
        <w:rPr>
          <w:rFonts w:eastAsia="Times New Roman" w:cstheme="minorHAnsi"/>
          <w:color w:val="212529"/>
        </w:rPr>
      </w:pPr>
      <w:r w:rsidRPr="00E26416">
        <w:rPr>
          <w:rFonts w:eastAsia="Times New Roman" w:cstheme="minorHAnsi"/>
          <w:color w:val="212529"/>
        </w:rPr>
        <w:t>Document Settings- Passed</w:t>
      </w:r>
    </w:p>
    <w:p w14:paraId="796B4ED3" w14:textId="77777777" w:rsidR="004C0BB4" w:rsidRDefault="004C0BB4" w:rsidP="004C0BB4">
      <w:pPr>
        <w:ind w:left="360"/>
        <w:jc w:val="center"/>
      </w:pPr>
      <w:r>
        <w:rPr>
          <w:noProof/>
        </w:rPr>
        <w:drawing>
          <wp:inline distT="0" distB="0" distL="0" distR="0" wp14:anchorId="7B9CC869" wp14:editId="48C16D6A">
            <wp:extent cx="3194292" cy="3608961"/>
            <wp:effectExtent l="0" t="0" r="6350" b="0"/>
            <wp:docPr id="123" name="Picture 123" descr="PAC3 software with solved issu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60">
                      <a:extLst>
                        <a:ext uri="{28A0092B-C50C-407E-A947-70E740481C1C}">
                          <a14:useLocalDpi xmlns:a14="http://schemas.microsoft.com/office/drawing/2010/main" val="0"/>
                        </a:ext>
                      </a:extLst>
                    </a:blip>
                    <a:stretch>
                      <a:fillRect/>
                    </a:stretch>
                  </pic:blipFill>
                  <pic:spPr>
                    <a:xfrm>
                      <a:off x="0" y="0"/>
                      <a:ext cx="3200409" cy="3615873"/>
                    </a:xfrm>
                    <a:prstGeom prst="rect">
                      <a:avLst/>
                    </a:prstGeom>
                  </pic:spPr>
                </pic:pic>
              </a:graphicData>
            </a:graphic>
          </wp:inline>
        </w:drawing>
      </w:r>
    </w:p>
    <w:p w14:paraId="00F0CE7C" w14:textId="1694C79E" w:rsidR="005C6B67" w:rsidRDefault="005C6B67">
      <w:r>
        <w:br w:type="page"/>
      </w:r>
    </w:p>
    <w:p w14:paraId="01F847B7" w14:textId="027F64C7" w:rsidR="006A5AED" w:rsidRDefault="006F7E9A" w:rsidP="00FD7C33">
      <w:pPr>
        <w:pStyle w:val="Heading2"/>
        <w:rPr>
          <w:b/>
          <w:bCs/>
        </w:rPr>
      </w:pPr>
      <w:bookmarkStart w:id="105" w:name="_Toc57986906"/>
      <w:r>
        <w:rPr>
          <w:b/>
          <w:bCs/>
        </w:rPr>
        <w:t>APPENDIX</w:t>
      </w:r>
      <w:bookmarkEnd w:id="105"/>
    </w:p>
    <w:p w14:paraId="397892B3" w14:textId="683049BF" w:rsidR="00CE3E6F" w:rsidRDefault="00F41079" w:rsidP="00CE3E6F">
      <w:r>
        <w:t xml:space="preserve">This section lists down </w:t>
      </w:r>
      <w:r w:rsidR="00C16D71">
        <w:t>links to different resources that offer useful guidance for authoring accessible PDF documents:</w:t>
      </w:r>
    </w:p>
    <w:tbl>
      <w:tblPr>
        <w:tblStyle w:val="TableGrid"/>
        <w:tblW w:w="0" w:type="auto"/>
        <w:tblLook w:val="04A0" w:firstRow="1" w:lastRow="0" w:firstColumn="1" w:lastColumn="0" w:noHBand="0" w:noVBand="1"/>
      </w:tblPr>
      <w:tblGrid>
        <w:gridCol w:w="3490"/>
        <w:gridCol w:w="5860"/>
      </w:tblGrid>
      <w:tr w:rsidR="0062032C" w14:paraId="3572179C" w14:textId="77777777" w:rsidTr="00C96DDF">
        <w:tc>
          <w:tcPr>
            <w:tcW w:w="4494" w:type="dxa"/>
          </w:tcPr>
          <w:p w14:paraId="58281D54" w14:textId="77777777" w:rsidR="0062032C" w:rsidRPr="00922C4C" w:rsidRDefault="0062032C" w:rsidP="00C96DDF">
            <w:pPr>
              <w:rPr>
                <w:b/>
                <w:bCs/>
              </w:rPr>
            </w:pPr>
            <w:r>
              <w:rPr>
                <w:b/>
                <w:bCs/>
              </w:rPr>
              <w:t>Accessibility Resource</w:t>
            </w:r>
          </w:p>
        </w:tc>
        <w:tc>
          <w:tcPr>
            <w:tcW w:w="4856" w:type="dxa"/>
          </w:tcPr>
          <w:p w14:paraId="15FA1130" w14:textId="77777777" w:rsidR="0062032C" w:rsidRPr="00922C4C" w:rsidRDefault="0062032C" w:rsidP="00C96DDF">
            <w:pPr>
              <w:rPr>
                <w:b/>
                <w:bCs/>
              </w:rPr>
            </w:pPr>
            <w:r>
              <w:rPr>
                <w:b/>
                <w:bCs/>
              </w:rPr>
              <w:t>Where it can be found?</w:t>
            </w:r>
          </w:p>
        </w:tc>
      </w:tr>
      <w:tr w:rsidR="0062032C" w14:paraId="35EC34A8" w14:textId="77777777" w:rsidTr="00C96DDF">
        <w:tc>
          <w:tcPr>
            <w:tcW w:w="4494" w:type="dxa"/>
          </w:tcPr>
          <w:p w14:paraId="750085D9" w14:textId="77777777" w:rsidR="0062032C" w:rsidRDefault="0062032C" w:rsidP="00C96DDF">
            <w:r w:rsidRPr="007C7931">
              <w:t>Web Content Accessibility Guidelines 2.1</w:t>
            </w:r>
          </w:p>
        </w:tc>
        <w:tc>
          <w:tcPr>
            <w:tcW w:w="4856" w:type="dxa"/>
          </w:tcPr>
          <w:p w14:paraId="301BCF4B" w14:textId="77777777" w:rsidR="0062032C" w:rsidRDefault="00257D3F" w:rsidP="00C96DDF">
            <w:hyperlink r:id="rId161" w:history="1">
              <w:r w:rsidR="0062032C" w:rsidRPr="00F630E1">
                <w:rPr>
                  <w:rStyle w:val="Hyperlink"/>
                </w:rPr>
                <w:t>https://www.w3.org/TR/WCAG21/</w:t>
              </w:r>
            </w:hyperlink>
          </w:p>
        </w:tc>
      </w:tr>
      <w:tr w:rsidR="0062032C" w14:paraId="668C4409" w14:textId="77777777" w:rsidTr="00C96DDF">
        <w:tc>
          <w:tcPr>
            <w:tcW w:w="4494" w:type="dxa"/>
          </w:tcPr>
          <w:p w14:paraId="41ACE4A7" w14:textId="77777777" w:rsidR="0062032C" w:rsidRDefault="0062032C" w:rsidP="00C96DDF">
            <w:r>
              <w:t>WCAG PDF Techniques</w:t>
            </w:r>
          </w:p>
        </w:tc>
        <w:tc>
          <w:tcPr>
            <w:tcW w:w="4856" w:type="dxa"/>
          </w:tcPr>
          <w:p w14:paraId="20CCA96B" w14:textId="77777777" w:rsidR="0062032C" w:rsidRDefault="00257D3F" w:rsidP="00C96DDF">
            <w:hyperlink r:id="rId162" w:history="1">
              <w:r w:rsidR="0062032C" w:rsidRPr="005A5A63">
                <w:rPr>
                  <w:rStyle w:val="Hyperlink"/>
                </w:rPr>
                <w:t>https://www.w3.org/TR/WCAG20-TECHS/pdf</w:t>
              </w:r>
            </w:hyperlink>
          </w:p>
        </w:tc>
      </w:tr>
      <w:tr w:rsidR="0062032C" w14:paraId="70577837" w14:textId="77777777" w:rsidTr="00C96DDF">
        <w:tc>
          <w:tcPr>
            <w:tcW w:w="4494" w:type="dxa"/>
          </w:tcPr>
          <w:p w14:paraId="2E1B0921" w14:textId="77777777" w:rsidR="0062032C" w:rsidRDefault="0062032C" w:rsidP="00C96DDF">
            <w:r>
              <w:t>PDF/UA Standard</w:t>
            </w:r>
          </w:p>
        </w:tc>
        <w:tc>
          <w:tcPr>
            <w:tcW w:w="4856" w:type="dxa"/>
          </w:tcPr>
          <w:p w14:paraId="5E39F421" w14:textId="77777777" w:rsidR="0062032C" w:rsidRDefault="00257D3F" w:rsidP="00C96DDF">
            <w:hyperlink r:id="rId163" w:history="1">
              <w:r w:rsidR="0062032C" w:rsidRPr="005A5A63">
                <w:rPr>
                  <w:rStyle w:val="Hyperlink"/>
                </w:rPr>
                <w:t>https://www.pdfa.org/resource/the-matterhorn-protocol-1-02/</w:t>
              </w:r>
            </w:hyperlink>
          </w:p>
        </w:tc>
      </w:tr>
      <w:tr w:rsidR="0062032C" w14:paraId="6464E131" w14:textId="77777777" w:rsidTr="00C96DDF">
        <w:tc>
          <w:tcPr>
            <w:tcW w:w="4494" w:type="dxa"/>
          </w:tcPr>
          <w:p w14:paraId="66ABDB33" w14:textId="77777777" w:rsidR="0062032C" w:rsidRDefault="0062032C" w:rsidP="00C96DDF">
            <w:r>
              <w:t>Pearson Accessibility Guidelines</w:t>
            </w:r>
          </w:p>
        </w:tc>
        <w:tc>
          <w:tcPr>
            <w:tcW w:w="4856" w:type="dxa"/>
          </w:tcPr>
          <w:p w14:paraId="6A05323B" w14:textId="77777777" w:rsidR="0062032C" w:rsidRDefault="00257D3F" w:rsidP="00C96DDF">
            <w:hyperlink r:id="rId164" w:history="1">
              <w:r w:rsidR="0062032C" w:rsidRPr="005A5A63">
                <w:rPr>
                  <w:rStyle w:val="Hyperlink"/>
                </w:rPr>
                <w:t>https://www.pearson.com/accessibility-guidelines.html</w:t>
              </w:r>
            </w:hyperlink>
          </w:p>
        </w:tc>
      </w:tr>
      <w:tr w:rsidR="0062032C" w14:paraId="1EB2F3FD" w14:textId="77777777" w:rsidTr="00C96DDF">
        <w:tc>
          <w:tcPr>
            <w:tcW w:w="4494" w:type="dxa"/>
          </w:tcPr>
          <w:p w14:paraId="0D1FF3E3" w14:textId="77777777" w:rsidR="0062032C" w:rsidRDefault="0062032C" w:rsidP="00C96DDF">
            <w:r>
              <w:t xml:space="preserve">Color Contrast </w:t>
            </w:r>
            <w:proofErr w:type="spellStart"/>
            <w:r>
              <w:t>Analyser</w:t>
            </w:r>
            <w:proofErr w:type="spellEnd"/>
          </w:p>
        </w:tc>
        <w:tc>
          <w:tcPr>
            <w:tcW w:w="4856" w:type="dxa"/>
          </w:tcPr>
          <w:p w14:paraId="1DDC1233" w14:textId="77777777" w:rsidR="0062032C" w:rsidRDefault="00257D3F" w:rsidP="00C96DDF">
            <w:hyperlink r:id="rId165" w:history="1">
              <w:r w:rsidR="0062032C" w:rsidRPr="007C7931">
                <w:rPr>
                  <w:rStyle w:val="Hyperlink"/>
                </w:rPr>
                <w:t>http://www.paciellogroup.com/resources/contrast-analyser.html</w:t>
              </w:r>
            </w:hyperlink>
          </w:p>
        </w:tc>
      </w:tr>
      <w:tr w:rsidR="0062032C" w14:paraId="1A9A9E49" w14:textId="77777777" w:rsidTr="00C96DDF">
        <w:tc>
          <w:tcPr>
            <w:tcW w:w="4494" w:type="dxa"/>
          </w:tcPr>
          <w:p w14:paraId="5246F2FF" w14:textId="77777777" w:rsidR="0062032C" w:rsidRDefault="0062032C" w:rsidP="00C96DDF">
            <w:r>
              <w:t>Acrobat Pro DC Accessibility Checker</w:t>
            </w:r>
          </w:p>
        </w:tc>
        <w:tc>
          <w:tcPr>
            <w:tcW w:w="4856" w:type="dxa"/>
          </w:tcPr>
          <w:p w14:paraId="06E5026C" w14:textId="77777777" w:rsidR="0062032C" w:rsidRDefault="00257D3F" w:rsidP="00C96DDF">
            <w:hyperlink r:id="rId166" w:history="1">
              <w:r w:rsidR="0062032C" w:rsidRPr="004A7202">
                <w:rPr>
                  <w:rStyle w:val="Hyperlink"/>
                </w:rPr>
                <w:t>https://www.adobe.com/accessibility/products/acrobat/using-acrobat-pro-accessibility-checker.html</w:t>
              </w:r>
            </w:hyperlink>
            <w:r w:rsidR="0062032C">
              <w:rPr>
                <w:rStyle w:val="Hyperlink"/>
              </w:rPr>
              <w:t xml:space="preserve"> </w:t>
            </w:r>
          </w:p>
        </w:tc>
      </w:tr>
      <w:tr w:rsidR="0062032C" w14:paraId="1CE50F6A" w14:textId="77777777" w:rsidTr="00C96DDF">
        <w:tc>
          <w:tcPr>
            <w:tcW w:w="4494" w:type="dxa"/>
          </w:tcPr>
          <w:p w14:paraId="38B72113" w14:textId="77777777" w:rsidR="0062032C" w:rsidRDefault="0062032C" w:rsidP="00C96DDF">
            <w:r>
              <w:t>PAC Checker</w:t>
            </w:r>
          </w:p>
        </w:tc>
        <w:tc>
          <w:tcPr>
            <w:tcW w:w="4856" w:type="dxa"/>
          </w:tcPr>
          <w:p w14:paraId="647CA579" w14:textId="77777777" w:rsidR="0062032C" w:rsidRDefault="00257D3F" w:rsidP="00C96DDF">
            <w:hyperlink r:id="rId167" w:history="1">
              <w:r w:rsidR="0062032C" w:rsidRPr="005A5A63">
                <w:rPr>
                  <w:rStyle w:val="Hyperlink"/>
                </w:rPr>
                <w:t>https://www.access-for-all.ch/en/pdf-accessibility-checker.html</w:t>
              </w:r>
            </w:hyperlink>
          </w:p>
        </w:tc>
      </w:tr>
      <w:tr w:rsidR="0062032C" w14:paraId="6F81F943" w14:textId="77777777" w:rsidTr="00C96DDF">
        <w:tc>
          <w:tcPr>
            <w:tcW w:w="4494" w:type="dxa"/>
          </w:tcPr>
          <w:p w14:paraId="1A8D2409" w14:textId="77777777" w:rsidR="0062032C" w:rsidRDefault="0062032C" w:rsidP="00C96DDF">
            <w:r>
              <w:t>Alt Decision Tree</w:t>
            </w:r>
          </w:p>
        </w:tc>
        <w:tc>
          <w:tcPr>
            <w:tcW w:w="4856" w:type="dxa"/>
          </w:tcPr>
          <w:p w14:paraId="33AC2E88" w14:textId="77777777" w:rsidR="0062032C" w:rsidRDefault="00257D3F" w:rsidP="00C96DDF">
            <w:hyperlink r:id="rId168" w:history="1">
              <w:r w:rsidR="0062032C" w:rsidRPr="00DA2058">
                <w:rPr>
                  <w:rStyle w:val="Hyperlink"/>
                </w:rPr>
                <w:t>https://www.w3.org/WAI/tutorials/images/decision-tree/</w:t>
              </w:r>
            </w:hyperlink>
          </w:p>
        </w:tc>
      </w:tr>
    </w:tbl>
    <w:p w14:paraId="6D67C663" w14:textId="77777777" w:rsidR="000E37F5" w:rsidRDefault="000E37F5" w:rsidP="00CE3E6F"/>
    <w:p w14:paraId="73E84AB1" w14:textId="680C9DF3" w:rsidR="00C16D71" w:rsidRPr="00CE3E6F" w:rsidRDefault="00C16D71" w:rsidP="00CE3E6F"/>
    <w:sectPr w:rsidR="00C16D71" w:rsidRPr="00CE3E6F" w:rsidSect="00A03811">
      <w:headerReference w:type="even" r:id="rId169"/>
      <w:headerReference w:type="default" r:id="rId170"/>
      <w:footerReference w:type="even" r:id="rId171"/>
      <w:footerReference w:type="default" r:id="rId172"/>
      <w:headerReference w:type="first" r:id="rId173"/>
      <w:footerReference w:type="first" r:id="rId174"/>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2" w:author="AnnMarie Short" w:date="2020-12-01T08:21:00Z" w:initials="AS">
    <w:p w14:paraId="0C078386" w14:textId="1B31056A" w:rsidR="00257D3F" w:rsidRDefault="00257D3F">
      <w:pPr>
        <w:pStyle w:val="CommentText"/>
      </w:pPr>
      <w:r>
        <w:rPr>
          <w:rStyle w:val="CommentReference"/>
        </w:rPr>
        <w:annotationRef/>
      </w:r>
      <w:r>
        <w:t xml:space="preserve">Make all W3C images this size. </w:t>
      </w:r>
    </w:p>
  </w:comment>
  <w:comment w:id="62" w:author="AnnMarie Short" w:date="2020-12-02T07:43:00Z" w:initials="AS">
    <w:p w14:paraId="6E011008" w14:textId="71D932B4" w:rsidR="00257D3F" w:rsidRDefault="00257D3F">
      <w:pPr>
        <w:pStyle w:val="CommentText"/>
      </w:pPr>
      <w:r>
        <w:rPr>
          <w:rStyle w:val="CommentReference"/>
        </w:rPr>
        <w:annotationRef/>
      </w:r>
      <w:r>
        <w:t>Missing alt text</w:t>
      </w:r>
    </w:p>
  </w:comment>
  <w:comment w:id="64" w:author="AnnMarie Short" w:date="2020-12-02T07:44:00Z" w:initials="AS">
    <w:p w14:paraId="7088A234" w14:textId="19E67574" w:rsidR="00257D3F" w:rsidRDefault="00257D3F">
      <w:pPr>
        <w:pStyle w:val="CommentText"/>
      </w:pPr>
      <w:r>
        <w:rPr>
          <w:rStyle w:val="CommentReference"/>
        </w:rPr>
        <w:annotationRef/>
      </w:r>
      <w:r>
        <w:t>Missing alt text</w:t>
      </w:r>
    </w:p>
  </w:comment>
  <w:comment w:id="68" w:author="AnnMarie Short" w:date="2020-12-02T07:44:00Z" w:initials="AS">
    <w:p w14:paraId="47C42188" w14:textId="1A874BC8" w:rsidR="00257D3F" w:rsidRDefault="00257D3F">
      <w:pPr>
        <w:pStyle w:val="CommentText"/>
      </w:pPr>
      <w:r>
        <w:rPr>
          <w:rStyle w:val="CommentReference"/>
        </w:rPr>
        <w:annotationRef/>
      </w:r>
      <w:r>
        <w:t>Missing alt text</w:t>
      </w:r>
    </w:p>
  </w:comment>
  <w:comment w:id="76" w:author="AnnMarie Short" w:date="2020-12-01T09:15:00Z" w:initials="AS">
    <w:p w14:paraId="75BBB85F" w14:textId="41759ED0" w:rsidR="00257D3F" w:rsidRDefault="00257D3F">
      <w:pPr>
        <w:pStyle w:val="CommentText"/>
      </w:pPr>
      <w:r>
        <w:rPr>
          <w:rStyle w:val="CommentReference"/>
        </w:rPr>
        <w:annotationRef/>
      </w:r>
      <w:r>
        <w:t>We will need to change this example. Let me know if you need an example with actual text. I have some.</w:t>
      </w:r>
    </w:p>
  </w:comment>
  <w:comment w:id="77" w:author="AnnMarie Short" w:date="2020-12-01T09:18:00Z" w:initials="AS">
    <w:p w14:paraId="645AFA20" w14:textId="0CF6B756" w:rsidR="00257D3F" w:rsidRDefault="00257D3F">
      <w:pPr>
        <w:pStyle w:val="CommentText"/>
      </w:pPr>
      <w:r>
        <w:rPr>
          <w:rStyle w:val="CommentReference"/>
        </w:rPr>
        <w:annotationRef/>
      </w:r>
      <w:r>
        <w:t>Change example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C078386" w15:done="1"/>
  <w15:commentEx w15:paraId="6E011008" w15:done="1"/>
  <w15:commentEx w15:paraId="7088A234" w15:done="1"/>
  <w15:commentEx w15:paraId="47C42188" w15:done="1"/>
  <w15:commentEx w15:paraId="75BBB85F" w15:done="1"/>
  <w15:commentEx w15:paraId="645AFA2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07BA5" w16cex:dateUtc="2020-12-01T15:21:00Z"/>
  <w16cex:commentExtensible w16cex:durableId="2371C438" w16cex:dateUtc="2020-12-02T14:43:00Z"/>
  <w16cex:commentExtensible w16cex:durableId="2371C445" w16cex:dateUtc="2020-12-02T14:44:00Z"/>
  <w16cex:commentExtensible w16cex:durableId="2371C450" w16cex:dateUtc="2020-12-02T14:44:00Z"/>
  <w16cex:commentExtensible w16cex:durableId="2370883B" w16cex:dateUtc="2020-12-01T16:15:00Z"/>
  <w16cex:commentExtensible w16cex:durableId="237088C8" w16cex:dateUtc="2020-12-01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C078386" w16cid:durableId="23707BA5"/>
  <w16cid:commentId w16cid:paraId="6E011008" w16cid:durableId="2371C438"/>
  <w16cid:commentId w16cid:paraId="7088A234" w16cid:durableId="2371C445"/>
  <w16cid:commentId w16cid:paraId="47C42188" w16cid:durableId="2371C450"/>
  <w16cid:commentId w16cid:paraId="75BBB85F" w16cid:durableId="2370883B"/>
  <w16cid:commentId w16cid:paraId="645AFA20" w16cid:durableId="237088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1E1CF8" w14:textId="77777777" w:rsidR="009E06D3" w:rsidRDefault="009E06D3" w:rsidP="001E10D8">
      <w:pPr>
        <w:spacing w:after="0"/>
      </w:pPr>
      <w:r>
        <w:separator/>
      </w:r>
    </w:p>
    <w:p w14:paraId="704A5DF0" w14:textId="77777777" w:rsidR="009E06D3" w:rsidRDefault="009E06D3"/>
  </w:endnote>
  <w:endnote w:type="continuationSeparator" w:id="0">
    <w:p w14:paraId="30AD7B57" w14:textId="77777777" w:rsidR="009E06D3" w:rsidRDefault="009E06D3" w:rsidP="001E10D8">
      <w:pPr>
        <w:spacing w:after="0"/>
      </w:pPr>
      <w:r>
        <w:continuationSeparator/>
      </w:r>
    </w:p>
    <w:p w14:paraId="0A61899B" w14:textId="77777777" w:rsidR="009E06D3" w:rsidRDefault="009E06D3"/>
  </w:endnote>
  <w:endnote w:type="continuationNotice" w:id="1">
    <w:p w14:paraId="2E27E349" w14:textId="77777777" w:rsidR="009E06D3" w:rsidRDefault="009E06D3">
      <w:pPr>
        <w:spacing w:after="0" w:line="240" w:lineRule="auto"/>
      </w:pPr>
    </w:p>
    <w:p w14:paraId="4B472FE6" w14:textId="77777777" w:rsidR="009E06D3" w:rsidRDefault="009E06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Segoe UI"/>
    <w:panose1 w:val="020B0606030504020204"/>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99289" w14:textId="77777777" w:rsidR="00257D3F" w:rsidRDefault="00257D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1DF50" w14:textId="0B5E4653" w:rsidR="00257D3F" w:rsidRDefault="00E47401" w:rsidP="001E10D8">
    <w:pPr>
      <w:pStyle w:val="Footer"/>
      <w:tabs>
        <w:tab w:val="clear" w:pos="4680"/>
      </w:tabs>
    </w:pPr>
    <w:r>
      <w:rPr>
        <w:color w:val="00437E"/>
      </w:rPr>
      <w:t>2021 v1</w:t>
    </w:r>
    <w:r w:rsidR="00257D3F">
      <w:rPr>
        <w:color w:val="00437E"/>
      </w:rPr>
      <w:tab/>
    </w:r>
    <w:r w:rsidR="00257D3F" w:rsidRPr="00AA4C5F">
      <w:rPr>
        <w:color w:val="00437E"/>
      </w:rPr>
      <w:fldChar w:fldCharType="begin"/>
    </w:r>
    <w:r w:rsidR="00257D3F" w:rsidRPr="00AA4C5F">
      <w:rPr>
        <w:color w:val="00437E"/>
      </w:rPr>
      <w:instrText xml:space="preserve"> PAGE   \* MERGEFORMAT </w:instrText>
    </w:r>
    <w:r w:rsidR="00257D3F" w:rsidRPr="00AA4C5F">
      <w:rPr>
        <w:color w:val="00437E"/>
      </w:rPr>
      <w:fldChar w:fldCharType="separate"/>
    </w:r>
    <w:r w:rsidR="00257D3F">
      <w:rPr>
        <w:noProof/>
        <w:color w:val="00437E"/>
      </w:rPr>
      <w:t>62</w:t>
    </w:r>
    <w:r w:rsidR="00257D3F" w:rsidRPr="00AA4C5F">
      <w:rPr>
        <w:noProof/>
        <w:color w:val="00437E"/>
      </w:rPr>
      <w:fldChar w:fldCharType="end"/>
    </w:r>
  </w:p>
  <w:p w14:paraId="7335D805" w14:textId="77777777" w:rsidR="00257D3F" w:rsidRDefault="00257D3F">
    <w:pPr>
      <w:pStyle w:val="Footer"/>
    </w:pPr>
  </w:p>
  <w:p w14:paraId="34CE47ED" w14:textId="77777777" w:rsidR="00257D3F" w:rsidRDefault="00257D3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32E8E" w14:textId="16F5458D" w:rsidR="00257D3F" w:rsidRDefault="00257D3F" w:rsidP="00257D3F">
    <w:pPr>
      <w:pStyle w:val="Footer"/>
      <w:tabs>
        <w:tab w:val="clear" w:pos="4680"/>
        <w:tab w:val="center" w:pos="8010"/>
      </w:tabs>
    </w:pPr>
    <w:r>
      <w:t>2020 v1</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450DB6" w14:textId="77777777" w:rsidR="009E06D3" w:rsidRDefault="009E06D3" w:rsidP="001E10D8">
      <w:pPr>
        <w:spacing w:after="0"/>
      </w:pPr>
      <w:r>
        <w:separator/>
      </w:r>
    </w:p>
    <w:p w14:paraId="522BE8B1" w14:textId="77777777" w:rsidR="009E06D3" w:rsidRDefault="009E06D3"/>
  </w:footnote>
  <w:footnote w:type="continuationSeparator" w:id="0">
    <w:p w14:paraId="56FF8325" w14:textId="77777777" w:rsidR="009E06D3" w:rsidRDefault="009E06D3" w:rsidP="001E10D8">
      <w:pPr>
        <w:spacing w:after="0"/>
      </w:pPr>
      <w:r>
        <w:continuationSeparator/>
      </w:r>
    </w:p>
    <w:p w14:paraId="235714DC" w14:textId="77777777" w:rsidR="009E06D3" w:rsidRDefault="009E06D3"/>
  </w:footnote>
  <w:footnote w:type="continuationNotice" w:id="1">
    <w:p w14:paraId="3951758B" w14:textId="77777777" w:rsidR="009E06D3" w:rsidRDefault="009E06D3">
      <w:pPr>
        <w:spacing w:after="0" w:line="240" w:lineRule="auto"/>
      </w:pPr>
    </w:p>
    <w:p w14:paraId="05172B85" w14:textId="77777777" w:rsidR="009E06D3" w:rsidRDefault="009E06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2314D" w14:textId="77777777" w:rsidR="00257D3F" w:rsidRDefault="00257D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99175" w14:textId="0BF7E5C1" w:rsidR="00257D3F" w:rsidRPr="00020F42" w:rsidRDefault="00257D3F" w:rsidP="00020F42">
    <w:pPr>
      <w:pStyle w:val="Header"/>
    </w:pPr>
    <w:r w:rsidRPr="00020F42">
      <w:t xml:space="preserve">Pearson </w:t>
    </w:r>
    <w:r>
      <w:t>PDF</w:t>
    </w:r>
    <w:r w:rsidRPr="00020F42">
      <w:t xml:space="preserve"> Accessibility Playbook</w:t>
    </w:r>
  </w:p>
  <w:p w14:paraId="6340A22A" w14:textId="77777777" w:rsidR="00257D3F" w:rsidRDefault="00257D3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29D759" w14:textId="77777777" w:rsidR="00257D3F" w:rsidRDefault="00257D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26D4A"/>
    <w:multiLevelType w:val="hybridMultilevel"/>
    <w:tmpl w:val="0D6438B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6EB18D9"/>
    <w:multiLevelType w:val="hybridMultilevel"/>
    <w:tmpl w:val="FF68C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750CA"/>
    <w:multiLevelType w:val="hybridMultilevel"/>
    <w:tmpl w:val="2E22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B729E"/>
    <w:multiLevelType w:val="hybridMultilevel"/>
    <w:tmpl w:val="75F25E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52501C"/>
    <w:multiLevelType w:val="multilevel"/>
    <w:tmpl w:val="24203E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5B7C10"/>
    <w:multiLevelType w:val="hybridMultilevel"/>
    <w:tmpl w:val="16A05E78"/>
    <w:lvl w:ilvl="0" w:tplc="25B29322">
      <w:start w:val="1"/>
      <w:numFmt w:val="bullet"/>
      <w:pStyle w:val="Apply"/>
      <w:lvlText w:val=""/>
      <w:lvlJc w:val="left"/>
      <w:pPr>
        <w:ind w:left="360" w:hanging="360"/>
      </w:pPr>
      <w:rPr>
        <w:rFonts w:ascii="Wingdings" w:hAnsi="Wingdings" w:hint="default"/>
        <w:caps w:val="0"/>
        <w:strike w:val="0"/>
        <w:dstrike w:val="0"/>
        <w:vanish w:val="0"/>
        <w:webHidden w:val="0"/>
        <w:color w:val="70AD47" w:themeColor="accent6"/>
        <w:sz w:val="32"/>
        <w:u w:val="none"/>
        <w:effect w:val="none"/>
        <w:vertAlign w:val="baseline"/>
        <w:specVanish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B5332D4"/>
    <w:multiLevelType w:val="hybridMultilevel"/>
    <w:tmpl w:val="A77A8F06"/>
    <w:lvl w:ilvl="0" w:tplc="6048179E">
      <w:start w:val="1"/>
      <w:numFmt w:val="bullet"/>
      <w:lvlText w:val=""/>
      <w:lvlJc w:val="left"/>
      <w:pPr>
        <w:ind w:left="360" w:hanging="360"/>
      </w:pPr>
      <w:rPr>
        <w:rFonts w:ascii="Symbol" w:hAnsi="Symbol" w:hint="default"/>
        <w:color w:val="auto"/>
        <w:sz w:val="22"/>
        <w:szCs w:val="22"/>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 w15:restartNumberingAfterBreak="0">
    <w:nsid w:val="0B55727E"/>
    <w:multiLevelType w:val="hybridMultilevel"/>
    <w:tmpl w:val="5D0CE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D0A11"/>
    <w:multiLevelType w:val="hybridMultilevel"/>
    <w:tmpl w:val="FD9CED2E"/>
    <w:lvl w:ilvl="0" w:tplc="DA6C05A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C170FCD"/>
    <w:multiLevelType w:val="hybridMultilevel"/>
    <w:tmpl w:val="F0FA6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914CEC"/>
    <w:multiLevelType w:val="hybridMultilevel"/>
    <w:tmpl w:val="A1BA0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B40FB"/>
    <w:multiLevelType w:val="multilevel"/>
    <w:tmpl w:val="38D832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B56109"/>
    <w:multiLevelType w:val="hybridMultilevel"/>
    <w:tmpl w:val="A584301A"/>
    <w:lvl w:ilvl="0" w:tplc="7D662F2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07265C"/>
    <w:multiLevelType w:val="hybridMultilevel"/>
    <w:tmpl w:val="2A58F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8B02B9"/>
    <w:multiLevelType w:val="hybridMultilevel"/>
    <w:tmpl w:val="6CB01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505DEC"/>
    <w:multiLevelType w:val="hybridMultilevel"/>
    <w:tmpl w:val="DE5AB0F8"/>
    <w:lvl w:ilvl="0" w:tplc="CA5816A4">
      <w:start w:val="1"/>
      <w:numFmt w:val="bullet"/>
      <w:lvlText w:val=""/>
      <w:lvlJc w:val="left"/>
      <w:pPr>
        <w:tabs>
          <w:tab w:val="num" w:pos="720"/>
        </w:tabs>
        <w:ind w:left="720" w:hanging="360"/>
      </w:pPr>
      <w:rPr>
        <w:rFonts w:ascii="Symbol" w:hAnsi="Symbol" w:hint="default"/>
        <w:sz w:val="20"/>
      </w:rPr>
    </w:lvl>
    <w:lvl w:ilvl="1" w:tplc="1166EEDC" w:tentative="1">
      <w:start w:val="1"/>
      <w:numFmt w:val="bullet"/>
      <w:lvlText w:val=""/>
      <w:lvlJc w:val="left"/>
      <w:pPr>
        <w:tabs>
          <w:tab w:val="num" w:pos="1440"/>
        </w:tabs>
        <w:ind w:left="1440" w:hanging="360"/>
      </w:pPr>
      <w:rPr>
        <w:rFonts w:ascii="Symbol" w:hAnsi="Symbol" w:hint="default"/>
        <w:sz w:val="20"/>
      </w:rPr>
    </w:lvl>
    <w:lvl w:ilvl="2" w:tplc="16C01EFC" w:tentative="1">
      <w:start w:val="1"/>
      <w:numFmt w:val="bullet"/>
      <w:lvlText w:val=""/>
      <w:lvlJc w:val="left"/>
      <w:pPr>
        <w:tabs>
          <w:tab w:val="num" w:pos="2160"/>
        </w:tabs>
        <w:ind w:left="2160" w:hanging="360"/>
      </w:pPr>
      <w:rPr>
        <w:rFonts w:ascii="Symbol" w:hAnsi="Symbol" w:hint="default"/>
        <w:sz w:val="20"/>
      </w:rPr>
    </w:lvl>
    <w:lvl w:ilvl="3" w:tplc="EC10B244" w:tentative="1">
      <w:start w:val="1"/>
      <w:numFmt w:val="bullet"/>
      <w:lvlText w:val=""/>
      <w:lvlJc w:val="left"/>
      <w:pPr>
        <w:tabs>
          <w:tab w:val="num" w:pos="2880"/>
        </w:tabs>
        <w:ind w:left="2880" w:hanging="360"/>
      </w:pPr>
      <w:rPr>
        <w:rFonts w:ascii="Symbol" w:hAnsi="Symbol" w:hint="default"/>
        <w:sz w:val="20"/>
      </w:rPr>
    </w:lvl>
    <w:lvl w:ilvl="4" w:tplc="6518BF94" w:tentative="1">
      <w:start w:val="1"/>
      <w:numFmt w:val="bullet"/>
      <w:lvlText w:val=""/>
      <w:lvlJc w:val="left"/>
      <w:pPr>
        <w:tabs>
          <w:tab w:val="num" w:pos="3600"/>
        </w:tabs>
        <w:ind w:left="3600" w:hanging="360"/>
      </w:pPr>
      <w:rPr>
        <w:rFonts w:ascii="Symbol" w:hAnsi="Symbol" w:hint="default"/>
        <w:sz w:val="20"/>
      </w:rPr>
    </w:lvl>
    <w:lvl w:ilvl="5" w:tplc="20407746" w:tentative="1">
      <w:start w:val="1"/>
      <w:numFmt w:val="bullet"/>
      <w:lvlText w:val=""/>
      <w:lvlJc w:val="left"/>
      <w:pPr>
        <w:tabs>
          <w:tab w:val="num" w:pos="4320"/>
        </w:tabs>
        <w:ind w:left="4320" w:hanging="360"/>
      </w:pPr>
      <w:rPr>
        <w:rFonts w:ascii="Symbol" w:hAnsi="Symbol" w:hint="default"/>
        <w:sz w:val="20"/>
      </w:rPr>
    </w:lvl>
    <w:lvl w:ilvl="6" w:tplc="2A2893F8" w:tentative="1">
      <w:start w:val="1"/>
      <w:numFmt w:val="bullet"/>
      <w:lvlText w:val=""/>
      <w:lvlJc w:val="left"/>
      <w:pPr>
        <w:tabs>
          <w:tab w:val="num" w:pos="5040"/>
        </w:tabs>
        <w:ind w:left="5040" w:hanging="360"/>
      </w:pPr>
      <w:rPr>
        <w:rFonts w:ascii="Symbol" w:hAnsi="Symbol" w:hint="default"/>
        <w:sz w:val="20"/>
      </w:rPr>
    </w:lvl>
    <w:lvl w:ilvl="7" w:tplc="331AEB44" w:tentative="1">
      <w:start w:val="1"/>
      <w:numFmt w:val="bullet"/>
      <w:lvlText w:val=""/>
      <w:lvlJc w:val="left"/>
      <w:pPr>
        <w:tabs>
          <w:tab w:val="num" w:pos="5760"/>
        </w:tabs>
        <w:ind w:left="5760" w:hanging="360"/>
      </w:pPr>
      <w:rPr>
        <w:rFonts w:ascii="Symbol" w:hAnsi="Symbol" w:hint="default"/>
        <w:sz w:val="20"/>
      </w:rPr>
    </w:lvl>
    <w:lvl w:ilvl="8" w:tplc="3B26A634"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457729C"/>
    <w:multiLevelType w:val="hybridMultilevel"/>
    <w:tmpl w:val="E47E5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DD7E8D"/>
    <w:multiLevelType w:val="hybridMultilevel"/>
    <w:tmpl w:val="E4F4F5C8"/>
    <w:lvl w:ilvl="0" w:tplc="B222347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44DF4"/>
    <w:multiLevelType w:val="hybridMultilevel"/>
    <w:tmpl w:val="6AA83E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693E0C"/>
    <w:multiLevelType w:val="hybridMultilevel"/>
    <w:tmpl w:val="39A26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874EEE"/>
    <w:multiLevelType w:val="hybridMultilevel"/>
    <w:tmpl w:val="752CBCC6"/>
    <w:lvl w:ilvl="0" w:tplc="F3521D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92693E"/>
    <w:multiLevelType w:val="multilevel"/>
    <w:tmpl w:val="8062CE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175FF9"/>
    <w:multiLevelType w:val="hybridMultilevel"/>
    <w:tmpl w:val="BAC6E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252997"/>
    <w:multiLevelType w:val="multilevel"/>
    <w:tmpl w:val="8DE62FE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637867"/>
    <w:multiLevelType w:val="hybridMultilevel"/>
    <w:tmpl w:val="250A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704A62"/>
    <w:multiLevelType w:val="hybridMultilevel"/>
    <w:tmpl w:val="ABA2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E55E07"/>
    <w:multiLevelType w:val="hybridMultilevel"/>
    <w:tmpl w:val="EF9270B4"/>
    <w:lvl w:ilvl="0" w:tplc="9CCCCBA6">
      <w:start w:val="1"/>
      <w:numFmt w:val="bullet"/>
      <w:pStyle w:val="TipList"/>
      <w:lvlText w:val=""/>
      <w:lvlJc w:val="left"/>
      <w:pPr>
        <w:ind w:left="720" w:hanging="360"/>
      </w:pPr>
      <w:rPr>
        <w:rFonts w:ascii="Symbol" w:hAnsi="Symbol" w:hint="default"/>
        <w:color w:val="CC00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C1305"/>
    <w:multiLevelType w:val="hybridMultilevel"/>
    <w:tmpl w:val="BD781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C85C53"/>
    <w:multiLevelType w:val="multilevel"/>
    <w:tmpl w:val="579C92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3E27C0"/>
    <w:multiLevelType w:val="hybridMultilevel"/>
    <w:tmpl w:val="CF3E3CB0"/>
    <w:lvl w:ilvl="0" w:tplc="B222347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FB0F36"/>
    <w:multiLevelType w:val="hybridMultilevel"/>
    <w:tmpl w:val="85489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87D77F1"/>
    <w:multiLevelType w:val="hybridMultilevel"/>
    <w:tmpl w:val="77CEA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D354E2"/>
    <w:multiLevelType w:val="hybridMultilevel"/>
    <w:tmpl w:val="CDE6847A"/>
    <w:lvl w:ilvl="0" w:tplc="94B43F9C">
      <w:start w:val="1"/>
      <w:numFmt w:val="decimal"/>
      <w:lvlText w:val="%1."/>
      <w:lvlJc w:val="left"/>
      <w:pPr>
        <w:ind w:left="473" w:hanging="360"/>
      </w:pPr>
      <w:rPr>
        <w:rFonts w:hint="default"/>
      </w:rPr>
    </w:lvl>
    <w:lvl w:ilvl="1" w:tplc="04090019" w:tentative="1">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33" w15:restartNumberingAfterBreak="0">
    <w:nsid w:val="28FD356B"/>
    <w:multiLevelType w:val="hybridMultilevel"/>
    <w:tmpl w:val="EA8C8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9776257"/>
    <w:multiLevelType w:val="hybridMultilevel"/>
    <w:tmpl w:val="9FECC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41455B"/>
    <w:multiLevelType w:val="hybridMultilevel"/>
    <w:tmpl w:val="2904F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A6065BB"/>
    <w:multiLevelType w:val="hybridMultilevel"/>
    <w:tmpl w:val="B6DA3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B1049ED"/>
    <w:multiLevelType w:val="hybridMultilevel"/>
    <w:tmpl w:val="92D22874"/>
    <w:lvl w:ilvl="0" w:tplc="5EF2BEBC">
      <w:start w:val="1"/>
      <w:numFmt w:val="bullet"/>
      <w:pStyle w:val="Do"/>
      <w:lvlText w:val=""/>
      <w:lvlJc w:val="left"/>
      <w:pPr>
        <w:ind w:left="360" w:hanging="360"/>
      </w:pPr>
      <w:rPr>
        <w:rFonts w:ascii="Wingdings" w:hAnsi="Wingdings" w:hint="default"/>
        <w:b/>
        <w:i w:val="0"/>
        <w:color w:val="70AD47" w:themeColor="accent6"/>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38" w15:restartNumberingAfterBreak="0">
    <w:nsid w:val="2BB5040B"/>
    <w:multiLevelType w:val="hybridMultilevel"/>
    <w:tmpl w:val="761EF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C003314"/>
    <w:multiLevelType w:val="hybridMultilevel"/>
    <w:tmpl w:val="98D8FE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C404AD7"/>
    <w:multiLevelType w:val="hybridMultilevel"/>
    <w:tmpl w:val="C0144E8C"/>
    <w:lvl w:ilvl="0" w:tplc="F3521D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C8A5C24"/>
    <w:multiLevelType w:val="hybridMultilevel"/>
    <w:tmpl w:val="BF3A8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C9A3BB9"/>
    <w:multiLevelType w:val="hybridMultilevel"/>
    <w:tmpl w:val="F4167CFC"/>
    <w:lvl w:ilvl="0" w:tplc="83DE7FA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317768D0"/>
    <w:multiLevelType w:val="hybridMultilevel"/>
    <w:tmpl w:val="AC026C4A"/>
    <w:lvl w:ilvl="0" w:tplc="80C8FCD6">
      <w:start w:val="1"/>
      <w:numFmt w:val="bullet"/>
      <w:pStyle w:val="Bulleted"/>
      <w:lvlText w:val=""/>
      <w:lvlJc w:val="left"/>
      <w:pPr>
        <w:ind w:left="360" w:hanging="360"/>
      </w:pPr>
      <w:rPr>
        <w:rFonts w:ascii="Symbol" w:hAnsi="Symbol" w:hint="default"/>
      </w:rPr>
    </w:lvl>
    <w:lvl w:ilvl="1" w:tplc="5962884E">
      <w:start w:val="1"/>
      <w:numFmt w:val="bullet"/>
      <w:lvlText w:val="o"/>
      <w:lvlJc w:val="left"/>
      <w:pPr>
        <w:ind w:left="720" w:hanging="360"/>
      </w:pPr>
      <w:rPr>
        <w:rFonts w:ascii="Courier New" w:hAnsi="Courier New" w:cs="Times New Roman" w:hint="default"/>
      </w:rPr>
    </w:lvl>
    <w:lvl w:ilvl="2" w:tplc="9F5AC110">
      <w:start w:val="1"/>
      <w:numFmt w:val="bullet"/>
      <w:lvlText w:val=""/>
      <w:lvlJc w:val="left"/>
      <w:pPr>
        <w:ind w:left="1080" w:hanging="360"/>
      </w:pPr>
      <w:rPr>
        <w:rFonts w:ascii="Wingdings" w:hAnsi="Wingdings" w:hint="default"/>
      </w:rPr>
    </w:lvl>
    <w:lvl w:ilvl="3" w:tplc="FED0F854">
      <w:start w:val="1"/>
      <w:numFmt w:val="bullet"/>
      <w:lvlText w:val=""/>
      <w:lvlJc w:val="left"/>
      <w:pPr>
        <w:ind w:left="1440" w:hanging="360"/>
      </w:pPr>
      <w:rPr>
        <w:rFonts w:ascii="Symbol" w:hAnsi="Symbol" w:hint="default"/>
      </w:rPr>
    </w:lvl>
    <w:lvl w:ilvl="4" w:tplc="402659F4">
      <w:start w:val="1"/>
      <w:numFmt w:val="bullet"/>
      <w:lvlText w:val="o"/>
      <w:lvlJc w:val="left"/>
      <w:pPr>
        <w:ind w:left="1800" w:hanging="360"/>
      </w:pPr>
      <w:rPr>
        <w:rFonts w:ascii="Courier New" w:hAnsi="Courier New" w:cs="Times New Roman" w:hint="default"/>
      </w:rPr>
    </w:lvl>
    <w:lvl w:ilvl="5" w:tplc="79CE4512">
      <w:start w:val="1"/>
      <w:numFmt w:val="bullet"/>
      <w:lvlText w:val=""/>
      <w:lvlJc w:val="left"/>
      <w:pPr>
        <w:ind w:left="3240" w:hanging="360"/>
      </w:pPr>
      <w:rPr>
        <w:rFonts w:ascii="Wingdings" w:hAnsi="Wingdings" w:hint="default"/>
      </w:rPr>
    </w:lvl>
    <w:lvl w:ilvl="6" w:tplc="4086C13A">
      <w:start w:val="1"/>
      <w:numFmt w:val="bullet"/>
      <w:lvlText w:val=""/>
      <w:lvlJc w:val="left"/>
      <w:pPr>
        <w:ind w:left="3960" w:hanging="360"/>
      </w:pPr>
      <w:rPr>
        <w:rFonts w:ascii="Symbol" w:hAnsi="Symbol" w:hint="default"/>
      </w:rPr>
    </w:lvl>
    <w:lvl w:ilvl="7" w:tplc="421E0F82">
      <w:start w:val="1"/>
      <w:numFmt w:val="bullet"/>
      <w:lvlText w:val="o"/>
      <w:lvlJc w:val="left"/>
      <w:pPr>
        <w:ind w:left="4680" w:hanging="360"/>
      </w:pPr>
      <w:rPr>
        <w:rFonts w:ascii="Courier New" w:hAnsi="Courier New" w:cs="Courier New" w:hint="default"/>
      </w:rPr>
    </w:lvl>
    <w:lvl w:ilvl="8" w:tplc="2FD67848">
      <w:start w:val="1"/>
      <w:numFmt w:val="bullet"/>
      <w:lvlText w:val=""/>
      <w:lvlJc w:val="left"/>
      <w:pPr>
        <w:ind w:left="5400" w:hanging="360"/>
      </w:pPr>
      <w:rPr>
        <w:rFonts w:ascii="Wingdings" w:hAnsi="Wingdings" w:hint="default"/>
      </w:rPr>
    </w:lvl>
  </w:abstractNum>
  <w:abstractNum w:abstractNumId="44" w15:restartNumberingAfterBreak="0">
    <w:nsid w:val="31985028"/>
    <w:multiLevelType w:val="hybridMultilevel"/>
    <w:tmpl w:val="CC184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065EF4"/>
    <w:multiLevelType w:val="hybridMultilevel"/>
    <w:tmpl w:val="1396A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389492A"/>
    <w:multiLevelType w:val="hybridMultilevel"/>
    <w:tmpl w:val="426E0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3C3000C"/>
    <w:multiLevelType w:val="hybridMultilevel"/>
    <w:tmpl w:val="D2C096FC"/>
    <w:lvl w:ilvl="0" w:tplc="0494E8A6">
      <w:start w:val="1"/>
      <w:numFmt w:val="bullet"/>
      <w:pStyle w:val="Dont"/>
      <w:lvlText w:val=""/>
      <w:lvlJc w:val="left"/>
      <w:pPr>
        <w:ind w:left="360" w:hanging="360"/>
      </w:pPr>
      <w:rPr>
        <w:rFonts w:ascii="Wingdings" w:hAnsi="Wingdings" w:hint="default"/>
        <w:b/>
        <w:i w:val="0"/>
        <w:color w:val="C00000"/>
        <w:sz w:val="40"/>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48" w15:restartNumberingAfterBreak="0">
    <w:nsid w:val="3462417A"/>
    <w:multiLevelType w:val="multilevel"/>
    <w:tmpl w:val="566CE59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CB7D93"/>
    <w:multiLevelType w:val="multilevel"/>
    <w:tmpl w:val="A6823C2E"/>
    <w:lvl w:ilvl="0">
      <w:start w:val="1"/>
      <w:numFmt w:val="decimal"/>
      <w:lvlText w:val="%1."/>
      <w:lvlJc w:val="left"/>
      <w:pPr>
        <w:tabs>
          <w:tab w:val="num" w:pos="720"/>
        </w:tabs>
        <w:ind w:left="720" w:hanging="360"/>
      </w:pPr>
    </w:lvl>
    <w:lvl w:ilvl="1">
      <w:start w:val="3"/>
      <w:numFmt w:val="decimal"/>
      <w:isLgl/>
      <w:lvlText w:val="%1.%2"/>
      <w:lvlJc w:val="left"/>
      <w:pPr>
        <w:ind w:left="864" w:hanging="50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3873501F"/>
    <w:multiLevelType w:val="hybridMultilevel"/>
    <w:tmpl w:val="FDB23DC4"/>
    <w:lvl w:ilvl="0" w:tplc="9FC0168A">
      <w:start w:val="1"/>
      <w:numFmt w:val="bullet"/>
      <w:lvlText w:val=""/>
      <w:lvlJc w:val="left"/>
      <w:pPr>
        <w:tabs>
          <w:tab w:val="num" w:pos="720"/>
        </w:tabs>
        <w:ind w:left="720" w:hanging="360"/>
      </w:pPr>
      <w:rPr>
        <w:rFonts w:ascii="Symbol" w:hAnsi="Symbol" w:hint="default"/>
        <w:sz w:val="20"/>
      </w:rPr>
    </w:lvl>
    <w:lvl w:ilvl="1" w:tplc="F768088A">
      <w:start w:val="1"/>
      <w:numFmt w:val="bullet"/>
      <w:lvlText w:val=""/>
      <w:lvlJc w:val="left"/>
      <w:pPr>
        <w:tabs>
          <w:tab w:val="num" w:pos="1440"/>
        </w:tabs>
        <w:ind w:left="1440" w:hanging="360"/>
      </w:pPr>
      <w:rPr>
        <w:rFonts w:ascii="Symbol" w:hAnsi="Symbol" w:hint="default"/>
        <w:sz w:val="20"/>
      </w:rPr>
    </w:lvl>
    <w:lvl w:ilvl="2" w:tplc="F2809BFC" w:tentative="1">
      <w:start w:val="1"/>
      <w:numFmt w:val="bullet"/>
      <w:lvlText w:val=""/>
      <w:lvlJc w:val="left"/>
      <w:pPr>
        <w:tabs>
          <w:tab w:val="num" w:pos="2160"/>
        </w:tabs>
        <w:ind w:left="2160" w:hanging="360"/>
      </w:pPr>
      <w:rPr>
        <w:rFonts w:ascii="Symbol" w:hAnsi="Symbol" w:hint="default"/>
        <w:sz w:val="20"/>
      </w:rPr>
    </w:lvl>
    <w:lvl w:ilvl="3" w:tplc="914C7650" w:tentative="1">
      <w:start w:val="1"/>
      <w:numFmt w:val="bullet"/>
      <w:lvlText w:val=""/>
      <w:lvlJc w:val="left"/>
      <w:pPr>
        <w:tabs>
          <w:tab w:val="num" w:pos="2880"/>
        </w:tabs>
        <w:ind w:left="2880" w:hanging="360"/>
      </w:pPr>
      <w:rPr>
        <w:rFonts w:ascii="Symbol" w:hAnsi="Symbol" w:hint="default"/>
        <w:sz w:val="20"/>
      </w:rPr>
    </w:lvl>
    <w:lvl w:ilvl="4" w:tplc="5EC4E1DC" w:tentative="1">
      <w:start w:val="1"/>
      <w:numFmt w:val="bullet"/>
      <w:lvlText w:val=""/>
      <w:lvlJc w:val="left"/>
      <w:pPr>
        <w:tabs>
          <w:tab w:val="num" w:pos="3600"/>
        </w:tabs>
        <w:ind w:left="3600" w:hanging="360"/>
      </w:pPr>
      <w:rPr>
        <w:rFonts w:ascii="Symbol" w:hAnsi="Symbol" w:hint="default"/>
        <w:sz w:val="20"/>
      </w:rPr>
    </w:lvl>
    <w:lvl w:ilvl="5" w:tplc="6C36C6B0" w:tentative="1">
      <w:start w:val="1"/>
      <w:numFmt w:val="bullet"/>
      <w:lvlText w:val=""/>
      <w:lvlJc w:val="left"/>
      <w:pPr>
        <w:tabs>
          <w:tab w:val="num" w:pos="4320"/>
        </w:tabs>
        <w:ind w:left="4320" w:hanging="360"/>
      </w:pPr>
      <w:rPr>
        <w:rFonts w:ascii="Symbol" w:hAnsi="Symbol" w:hint="default"/>
        <w:sz w:val="20"/>
      </w:rPr>
    </w:lvl>
    <w:lvl w:ilvl="6" w:tplc="DECA8D2E" w:tentative="1">
      <w:start w:val="1"/>
      <w:numFmt w:val="bullet"/>
      <w:lvlText w:val=""/>
      <w:lvlJc w:val="left"/>
      <w:pPr>
        <w:tabs>
          <w:tab w:val="num" w:pos="5040"/>
        </w:tabs>
        <w:ind w:left="5040" w:hanging="360"/>
      </w:pPr>
      <w:rPr>
        <w:rFonts w:ascii="Symbol" w:hAnsi="Symbol" w:hint="default"/>
        <w:sz w:val="20"/>
      </w:rPr>
    </w:lvl>
    <w:lvl w:ilvl="7" w:tplc="AC4EB138" w:tentative="1">
      <w:start w:val="1"/>
      <w:numFmt w:val="bullet"/>
      <w:lvlText w:val=""/>
      <w:lvlJc w:val="left"/>
      <w:pPr>
        <w:tabs>
          <w:tab w:val="num" w:pos="5760"/>
        </w:tabs>
        <w:ind w:left="5760" w:hanging="360"/>
      </w:pPr>
      <w:rPr>
        <w:rFonts w:ascii="Symbol" w:hAnsi="Symbol" w:hint="default"/>
        <w:sz w:val="20"/>
      </w:rPr>
    </w:lvl>
    <w:lvl w:ilvl="8" w:tplc="46B29672"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ACB4900"/>
    <w:multiLevelType w:val="hybridMultilevel"/>
    <w:tmpl w:val="825A2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CD0ECE"/>
    <w:multiLevelType w:val="multilevel"/>
    <w:tmpl w:val="4AAAD1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DF423E"/>
    <w:multiLevelType w:val="hybridMultilevel"/>
    <w:tmpl w:val="1E82D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5273D1A"/>
    <w:multiLevelType w:val="hybridMultilevel"/>
    <w:tmpl w:val="7ABE4FBE"/>
    <w:lvl w:ilvl="0" w:tplc="D562952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530764B"/>
    <w:multiLevelType w:val="hybridMultilevel"/>
    <w:tmpl w:val="0470B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6447093"/>
    <w:multiLevelType w:val="hybridMultilevel"/>
    <w:tmpl w:val="1AE656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7" w15:restartNumberingAfterBreak="0">
    <w:nsid w:val="472805F2"/>
    <w:multiLevelType w:val="hybridMultilevel"/>
    <w:tmpl w:val="A34E5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7CB791F"/>
    <w:multiLevelType w:val="multilevel"/>
    <w:tmpl w:val="D18EE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8047358"/>
    <w:multiLevelType w:val="hybridMultilevel"/>
    <w:tmpl w:val="96000A3E"/>
    <w:lvl w:ilvl="0" w:tplc="0409000F">
      <w:start w:val="1"/>
      <w:numFmt w:val="decimal"/>
      <w:lvlText w:val="%1."/>
      <w:lvlJc w:val="left"/>
      <w:pPr>
        <w:ind w:left="720" w:hanging="360"/>
      </w:pPr>
    </w:lvl>
    <w:lvl w:ilvl="1" w:tplc="3110B2D6">
      <w:start w:val="1"/>
      <w:numFmt w:val="lowerLetter"/>
      <w:lvlText w:val="%2."/>
      <w:lvlJc w:val="left"/>
      <w:pPr>
        <w:ind w:left="1350" w:hanging="360"/>
      </w:pPr>
      <w:rPr>
        <w:rFonts w:asciiTheme="minorHAnsi" w:hAnsiTheme="minorHAnsi" w:cstheme="minorHAnsi" w:hint="default"/>
        <w:color w:val="auto"/>
        <w:sz w:val="22"/>
        <w:szCs w:val="2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8CE4D63"/>
    <w:multiLevelType w:val="multilevel"/>
    <w:tmpl w:val="2062C5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FA154F"/>
    <w:multiLevelType w:val="hybridMultilevel"/>
    <w:tmpl w:val="E1CCE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BBB183A"/>
    <w:multiLevelType w:val="hybridMultilevel"/>
    <w:tmpl w:val="2F5A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4F0C4EBD"/>
    <w:multiLevelType w:val="hybridMultilevel"/>
    <w:tmpl w:val="C1125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3C11D7"/>
    <w:multiLevelType w:val="hybridMultilevel"/>
    <w:tmpl w:val="49DAB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2CD433D"/>
    <w:multiLevelType w:val="multilevel"/>
    <w:tmpl w:val="577452B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510174E"/>
    <w:multiLevelType w:val="hybridMultilevel"/>
    <w:tmpl w:val="EDAA295E"/>
    <w:lvl w:ilvl="0" w:tplc="E1B6A672">
      <w:start w:val="1"/>
      <w:numFmt w:val="decimal"/>
      <w:lvlText w:val="%1."/>
      <w:lvlJc w:val="left"/>
      <w:pPr>
        <w:ind w:left="360" w:hanging="360"/>
      </w:pPr>
    </w:lvl>
    <w:lvl w:ilvl="1" w:tplc="E76A6138">
      <w:start w:val="1"/>
      <w:numFmt w:val="decimal"/>
      <w:lvlText w:val="%1.%2."/>
      <w:lvlJc w:val="left"/>
      <w:pPr>
        <w:ind w:left="792" w:hanging="432"/>
      </w:pPr>
      <w:rPr>
        <w:b/>
        <w:sz w:val="24"/>
        <w:szCs w:val="24"/>
      </w:rPr>
    </w:lvl>
    <w:lvl w:ilvl="2" w:tplc="06122EB4">
      <w:start w:val="1"/>
      <w:numFmt w:val="decimal"/>
      <w:lvlText w:val="%1.%2.%3."/>
      <w:lvlJc w:val="left"/>
      <w:pPr>
        <w:ind w:left="1224" w:hanging="504"/>
      </w:pPr>
    </w:lvl>
    <w:lvl w:ilvl="3" w:tplc="25488376">
      <w:start w:val="1"/>
      <w:numFmt w:val="decimal"/>
      <w:lvlText w:val="%1.%2.%3.%4."/>
      <w:lvlJc w:val="left"/>
      <w:pPr>
        <w:ind w:left="1728" w:hanging="648"/>
      </w:pPr>
    </w:lvl>
    <w:lvl w:ilvl="4" w:tplc="B8AE7BAE">
      <w:start w:val="1"/>
      <w:numFmt w:val="decimal"/>
      <w:lvlText w:val="%1.%2.%3.%4.%5."/>
      <w:lvlJc w:val="left"/>
      <w:pPr>
        <w:ind w:left="2232" w:hanging="792"/>
      </w:pPr>
    </w:lvl>
    <w:lvl w:ilvl="5" w:tplc="44ACDB54">
      <w:start w:val="1"/>
      <w:numFmt w:val="decimal"/>
      <w:lvlText w:val="%1.%2.%3.%4.%5.%6."/>
      <w:lvlJc w:val="left"/>
      <w:pPr>
        <w:ind w:left="2736" w:hanging="936"/>
      </w:pPr>
    </w:lvl>
    <w:lvl w:ilvl="6" w:tplc="DA0A758A">
      <w:start w:val="1"/>
      <w:numFmt w:val="decimal"/>
      <w:lvlText w:val="%1.%2.%3.%4.%5.%6.%7."/>
      <w:lvlJc w:val="left"/>
      <w:pPr>
        <w:ind w:left="3240" w:hanging="1080"/>
      </w:pPr>
    </w:lvl>
    <w:lvl w:ilvl="7" w:tplc="B15A41C2">
      <w:start w:val="1"/>
      <w:numFmt w:val="decimal"/>
      <w:lvlText w:val="%1.%2.%3.%4.%5.%6.%7.%8."/>
      <w:lvlJc w:val="left"/>
      <w:pPr>
        <w:ind w:left="3744" w:hanging="1224"/>
      </w:pPr>
    </w:lvl>
    <w:lvl w:ilvl="8" w:tplc="1FA08E5A">
      <w:start w:val="1"/>
      <w:numFmt w:val="decimal"/>
      <w:lvlText w:val="%1.%2.%3.%4.%5.%6.%7.%8.%9."/>
      <w:lvlJc w:val="left"/>
      <w:pPr>
        <w:ind w:left="4320" w:hanging="1440"/>
      </w:pPr>
    </w:lvl>
  </w:abstractNum>
  <w:abstractNum w:abstractNumId="67" w15:restartNumberingAfterBreak="0">
    <w:nsid w:val="55D50ADB"/>
    <w:multiLevelType w:val="hybridMultilevel"/>
    <w:tmpl w:val="DE9CA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70B0C7B"/>
    <w:multiLevelType w:val="hybridMultilevel"/>
    <w:tmpl w:val="C0065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8F90CA5"/>
    <w:multiLevelType w:val="hybridMultilevel"/>
    <w:tmpl w:val="8B42D6EC"/>
    <w:lvl w:ilvl="0" w:tplc="9328DC4E">
      <w:start w:val="1"/>
      <w:numFmt w:val="decimal"/>
      <w:lvlText w:val="%1."/>
      <w:lvlJc w:val="left"/>
      <w:pPr>
        <w:tabs>
          <w:tab w:val="num" w:pos="720"/>
        </w:tabs>
        <w:ind w:left="720" w:hanging="360"/>
      </w:pPr>
    </w:lvl>
    <w:lvl w:ilvl="1" w:tplc="5EF2D2DC">
      <w:start w:val="1"/>
      <w:numFmt w:val="decimal"/>
      <w:lvlText w:val="%2."/>
      <w:lvlJc w:val="left"/>
      <w:pPr>
        <w:ind w:left="1440" w:hanging="360"/>
      </w:pPr>
      <w:rPr>
        <w:rFonts w:hint="default"/>
        <w:color w:val="auto"/>
        <w:sz w:val="22"/>
      </w:rPr>
    </w:lvl>
    <w:lvl w:ilvl="2" w:tplc="CA04A3EC" w:tentative="1">
      <w:start w:val="1"/>
      <w:numFmt w:val="lowerLetter"/>
      <w:lvlText w:val="%3."/>
      <w:lvlJc w:val="left"/>
      <w:pPr>
        <w:tabs>
          <w:tab w:val="num" w:pos="2160"/>
        </w:tabs>
        <w:ind w:left="2160" w:hanging="360"/>
      </w:pPr>
    </w:lvl>
    <w:lvl w:ilvl="3" w:tplc="0B9A740A" w:tentative="1">
      <w:start w:val="1"/>
      <w:numFmt w:val="lowerLetter"/>
      <w:lvlText w:val="%4."/>
      <w:lvlJc w:val="left"/>
      <w:pPr>
        <w:tabs>
          <w:tab w:val="num" w:pos="2880"/>
        </w:tabs>
        <w:ind w:left="2880" w:hanging="360"/>
      </w:pPr>
    </w:lvl>
    <w:lvl w:ilvl="4" w:tplc="27F2DACE" w:tentative="1">
      <w:start w:val="1"/>
      <w:numFmt w:val="lowerLetter"/>
      <w:lvlText w:val="%5."/>
      <w:lvlJc w:val="left"/>
      <w:pPr>
        <w:tabs>
          <w:tab w:val="num" w:pos="3600"/>
        </w:tabs>
        <w:ind w:left="3600" w:hanging="360"/>
      </w:pPr>
    </w:lvl>
    <w:lvl w:ilvl="5" w:tplc="9A74D770" w:tentative="1">
      <w:start w:val="1"/>
      <w:numFmt w:val="lowerLetter"/>
      <w:lvlText w:val="%6."/>
      <w:lvlJc w:val="left"/>
      <w:pPr>
        <w:tabs>
          <w:tab w:val="num" w:pos="4320"/>
        </w:tabs>
        <w:ind w:left="4320" w:hanging="360"/>
      </w:pPr>
    </w:lvl>
    <w:lvl w:ilvl="6" w:tplc="823830CE" w:tentative="1">
      <w:start w:val="1"/>
      <w:numFmt w:val="lowerLetter"/>
      <w:lvlText w:val="%7."/>
      <w:lvlJc w:val="left"/>
      <w:pPr>
        <w:tabs>
          <w:tab w:val="num" w:pos="5040"/>
        </w:tabs>
        <w:ind w:left="5040" w:hanging="360"/>
      </w:pPr>
    </w:lvl>
    <w:lvl w:ilvl="7" w:tplc="9A845C48" w:tentative="1">
      <w:start w:val="1"/>
      <w:numFmt w:val="lowerLetter"/>
      <w:lvlText w:val="%8."/>
      <w:lvlJc w:val="left"/>
      <w:pPr>
        <w:tabs>
          <w:tab w:val="num" w:pos="5760"/>
        </w:tabs>
        <w:ind w:left="5760" w:hanging="360"/>
      </w:pPr>
    </w:lvl>
    <w:lvl w:ilvl="8" w:tplc="9A9A90FA" w:tentative="1">
      <w:start w:val="1"/>
      <w:numFmt w:val="lowerLetter"/>
      <w:lvlText w:val="%9."/>
      <w:lvlJc w:val="left"/>
      <w:pPr>
        <w:tabs>
          <w:tab w:val="num" w:pos="6480"/>
        </w:tabs>
        <w:ind w:left="6480" w:hanging="360"/>
      </w:pPr>
    </w:lvl>
  </w:abstractNum>
  <w:abstractNum w:abstractNumId="70" w15:restartNumberingAfterBreak="0">
    <w:nsid w:val="5BBB6DD7"/>
    <w:multiLevelType w:val="multilevel"/>
    <w:tmpl w:val="53B0060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CB14B43"/>
    <w:multiLevelType w:val="hybridMultilevel"/>
    <w:tmpl w:val="53265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F5B6E44"/>
    <w:multiLevelType w:val="hybridMultilevel"/>
    <w:tmpl w:val="DC60E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11A783A"/>
    <w:multiLevelType w:val="hybridMultilevel"/>
    <w:tmpl w:val="E676FA1E"/>
    <w:lvl w:ilvl="0" w:tplc="4680F696">
      <w:start w:val="1"/>
      <w:numFmt w:val="lowerLetter"/>
      <w:lvlText w:val="%1."/>
      <w:lvlJc w:val="left"/>
      <w:pPr>
        <w:tabs>
          <w:tab w:val="num" w:pos="720"/>
        </w:tabs>
        <w:ind w:left="720" w:hanging="360"/>
      </w:pPr>
    </w:lvl>
    <w:lvl w:ilvl="1" w:tplc="9A1E1D1E">
      <w:start w:val="1"/>
      <w:numFmt w:val="lowerLetter"/>
      <w:lvlText w:val="%2."/>
      <w:lvlJc w:val="left"/>
      <w:pPr>
        <w:tabs>
          <w:tab w:val="num" w:pos="1440"/>
        </w:tabs>
        <w:ind w:left="1440" w:hanging="360"/>
      </w:pPr>
    </w:lvl>
    <w:lvl w:ilvl="2" w:tplc="8D16089E" w:tentative="1">
      <w:start w:val="1"/>
      <w:numFmt w:val="lowerLetter"/>
      <w:lvlText w:val="%3."/>
      <w:lvlJc w:val="left"/>
      <w:pPr>
        <w:tabs>
          <w:tab w:val="num" w:pos="2160"/>
        </w:tabs>
        <w:ind w:left="2160" w:hanging="360"/>
      </w:pPr>
    </w:lvl>
    <w:lvl w:ilvl="3" w:tplc="0486E752" w:tentative="1">
      <w:start w:val="1"/>
      <w:numFmt w:val="lowerLetter"/>
      <w:lvlText w:val="%4."/>
      <w:lvlJc w:val="left"/>
      <w:pPr>
        <w:tabs>
          <w:tab w:val="num" w:pos="2880"/>
        </w:tabs>
        <w:ind w:left="2880" w:hanging="360"/>
      </w:pPr>
    </w:lvl>
    <w:lvl w:ilvl="4" w:tplc="E0B8B0EC" w:tentative="1">
      <w:start w:val="1"/>
      <w:numFmt w:val="lowerLetter"/>
      <w:lvlText w:val="%5."/>
      <w:lvlJc w:val="left"/>
      <w:pPr>
        <w:tabs>
          <w:tab w:val="num" w:pos="3600"/>
        </w:tabs>
        <w:ind w:left="3600" w:hanging="360"/>
      </w:pPr>
    </w:lvl>
    <w:lvl w:ilvl="5" w:tplc="C1CC59E0" w:tentative="1">
      <w:start w:val="1"/>
      <w:numFmt w:val="lowerLetter"/>
      <w:lvlText w:val="%6."/>
      <w:lvlJc w:val="left"/>
      <w:pPr>
        <w:tabs>
          <w:tab w:val="num" w:pos="4320"/>
        </w:tabs>
        <w:ind w:left="4320" w:hanging="360"/>
      </w:pPr>
    </w:lvl>
    <w:lvl w:ilvl="6" w:tplc="5F2EF9CE" w:tentative="1">
      <w:start w:val="1"/>
      <w:numFmt w:val="lowerLetter"/>
      <w:lvlText w:val="%7."/>
      <w:lvlJc w:val="left"/>
      <w:pPr>
        <w:tabs>
          <w:tab w:val="num" w:pos="5040"/>
        </w:tabs>
        <w:ind w:left="5040" w:hanging="360"/>
      </w:pPr>
    </w:lvl>
    <w:lvl w:ilvl="7" w:tplc="FCA61A46" w:tentative="1">
      <w:start w:val="1"/>
      <w:numFmt w:val="lowerLetter"/>
      <w:lvlText w:val="%8."/>
      <w:lvlJc w:val="left"/>
      <w:pPr>
        <w:tabs>
          <w:tab w:val="num" w:pos="5760"/>
        </w:tabs>
        <w:ind w:left="5760" w:hanging="360"/>
      </w:pPr>
    </w:lvl>
    <w:lvl w:ilvl="8" w:tplc="427CFFE2" w:tentative="1">
      <w:start w:val="1"/>
      <w:numFmt w:val="lowerLetter"/>
      <w:lvlText w:val="%9."/>
      <w:lvlJc w:val="left"/>
      <w:pPr>
        <w:tabs>
          <w:tab w:val="num" w:pos="6480"/>
        </w:tabs>
        <w:ind w:left="6480" w:hanging="360"/>
      </w:pPr>
    </w:lvl>
  </w:abstractNum>
  <w:abstractNum w:abstractNumId="74" w15:restartNumberingAfterBreak="0">
    <w:nsid w:val="66911AC8"/>
    <w:multiLevelType w:val="hybridMultilevel"/>
    <w:tmpl w:val="1DB2B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694A93"/>
    <w:multiLevelType w:val="multilevel"/>
    <w:tmpl w:val="4948B42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8F268E2"/>
    <w:multiLevelType w:val="hybridMultilevel"/>
    <w:tmpl w:val="E5B01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AEB17B6"/>
    <w:multiLevelType w:val="hybridMultilevel"/>
    <w:tmpl w:val="A89C0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C8026D6"/>
    <w:multiLevelType w:val="hybridMultilevel"/>
    <w:tmpl w:val="F9AE257A"/>
    <w:lvl w:ilvl="0" w:tplc="40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9" w15:restartNumberingAfterBreak="0">
    <w:nsid w:val="6C9F5672"/>
    <w:multiLevelType w:val="hybridMultilevel"/>
    <w:tmpl w:val="94D64A54"/>
    <w:lvl w:ilvl="0" w:tplc="C7245A2E">
      <w:start w:val="2"/>
      <w:numFmt w:val="decimal"/>
      <w:lvlText w:val="%1."/>
      <w:lvlJc w:val="left"/>
      <w:pPr>
        <w:tabs>
          <w:tab w:val="num" w:pos="720"/>
        </w:tabs>
        <w:ind w:left="720" w:hanging="360"/>
      </w:pPr>
    </w:lvl>
    <w:lvl w:ilvl="1" w:tplc="FA9CBF64" w:tentative="1">
      <w:start w:val="1"/>
      <w:numFmt w:val="decimal"/>
      <w:lvlText w:val="%2."/>
      <w:lvlJc w:val="left"/>
      <w:pPr>
        <w:tabs>
          <w:tab w:val="num" w:pos="1440"/>
        </w:tabs>
        <w:ind w:left="1440" w:hanging="360"/>
      </w:pPr>
    </w:lvl>
    <w:lvl w:ilvl="2" w:tplc="EC18F860" w:tentative="1">
      <w:start w:val="1"/>
      <w:numFmt w:val="decimal"/>
      <w:lvlText w:val="%3."/>
      <w:lvlJc w:val="left"/>
      <w:pPr>
        <w:tabs>
          <w:tab w:val="num" w:pos="2160"/>
        </w:tabs>
        <w:ind w:left="2160" w:hanging="360"/>
      </w:pPr>
    </w:lvl>
    <w:lvl w:ilvl="3" w:tplc="3208C8EE" w:tentative="1">
      <w:start w:val="1"/>
      <w:numFmt w:val="decimal"/>
      <w:lvlText w:val="%4."/>
      <w:lvlJc w:val="left"/>
      <w:pPr>
        <w:tabs>
          <w:tab w:val="num" w:pos="2880"/>
        </w:tabs>
        <w:ind w:left="2880" w:hanging="360"/>
      </w:pPr>
    </w:lvl>
    <w:lvl w:ilvl="4" w:tplc="E3586364" w:tentative="1">
      <w:start w:val="1"/>
      <w:numFmt w:val="decimal"/>
      <w:lvlText w:val="%5."/>
      <w:lvlJc w:val="left"/>
      <w:pPr>
        <w:tabs>
          <w:tab w:val="num" w:pos="3600"/>
        </w:tabs>
        <w:ind w:left="3600" w:hanging="360"/>
      </w:pPr>
    </w:lvl>
    <w:lvl w:ilvl="5" w:tplc="81B22692" w:tentative="1">
      <w:start w:val="1"/>
      <w:numFmt w:val="decimal"/>
      <w:lvlText w:val="%6."/>
      <w:lvlJc w:val="left"/>
      <w:pPr>
        <w:tabs>
          <w:tab w:val="num" w:pos="4320"/>
        </w:tabs>
        <w:ind w:left="4320" w:hanging="360"/>
      </w:pPr>
    </w:lvl>
    <w:lvl w:ilvl="6" w:tplc="F8B4C804" w:tentative="1">
      <w:start w:val="1"/>
      <w:numFmt w:val="decimal"/>
      <w:lvlText w:val="%7."/>
      <w:lvlJc w:val="left"/>
      <w:pPr>
        <w:tabs>
          <w:tab w:val="num" w:pos="5040"/>
        </w:tabs>
        <w:ind w:left="5040" w:hanging="360"/>
      </w:pPr>
    </w:lvl>
    <w:lvl w:ilvl="7" w:tplc="B72CB8F6" w:tentative="1">
      <w:start w:val="1"/>
      <w:numFmt w:val="decimal"/>
      <w:lvlText w:val="%8."/>
      <w:lvlJc w:val="left"/>
      <w:pPr>
        <w:tabs>
          <w:tab w:val="num" w:pos="5760"/>
        </w:tabs>
        <w:ind w:left="5760" w:hanging="360"/>
      </w:pPr>
    </w:lvl>
    <w:lvl w:ilvl="8" w:tplc="2A1616AA" w:tentative="1">
      <w:start w:val="1"/>
      <w:numFmt w:val="decimal"/>
      <w:lvlText w:val="%9."/>
      <w:lvlJc w:val="left"/>
      <w:pPr>
        <w:tabs>
          <w:tab w:val="num" w:pos="6480"/>
        </w:tabs>
        <w:ind w:left="6480" w:hanging="360"/>
      </w:pPr>
    </w:lvl>
  </w:abstractNum>
  <w:abstractNum w:abstractNumId="80" w15:restartNumberingAfterBreak="0">
    <w:nsid w:val="7229600E"/>
    <w:multiLevelType w:val="hybridMultilevel"/>
    <w:tmpl w:val="40D0E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40427E"/>
    <w:multiLevelType w:val="hybridMultilevel"/>
    <w:tmpl w:val="BF4EAAEA"/>
    <w:lvl w:ilvl="0" w:tplc="5DC4BB8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3055BAE"/>
    <w:multiLevelType w:val="hybridMultilevel"/>
    <w:tmpl w:val="139000DA"/>
    <w:lvl w:ilvl="0" w:tplc="D5CA2F90">
      <w:start w:val="1"/>
      <w:numFmt w:val="bullet"/>
      <w:pStyle w:val="Avoid"/>
      <w:lvlText w:val=""/>
      <w:lvlJc w:val="left"/>
      <w:pPr>
        <w:ind w:left="360" w:hanging="360"/>
      </w:pPr>
      <w:rPr>
        <w:rFonts w:ascii="Wingdings" w:hAnsi="Wingdings" w:hint="default"/>
        <w:caps w:val="0"/>
        <w:strike w:val="0"/>
        <w:dstrike w:val="0"/>
        <w:vanish w:val="0"/>
        <w:webHidden w:val="0"/>
        <w:color w:val="C00000"/>
        <w:sz w:val="32"/>
        <w:u w:val="none"/>
        <w:effect w:val="none"/>
        <w:vertAlign w:val="baseline"/>
        <w:specVanish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73543156"/>
    <w:multiLevelType w:val="multilevel"/>
    <w:tmpl w:val="C798BB0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5A3417C"/>
    <w:multiLevelType w:val="hybridMultilevel"/>
    <w:tmpl w:val="C5B2D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47251A"/>
    <w:multiLevelType w:val="hybridMultilevel"/>
    <w:tmpl w:val="212E4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A096EA8"/>
    <w:multiLevelType w:val="hybridMultilevel"/>
    <w:tmpl w:val="3D704F9A"/>
    <w:lvl w:ilvl="0" w:tplc="54C446C0">
      <w:start w:val="1"/>
      <w:numFmt w:val="decimal"/>
      <w:pStyle w:val="Numberlist"/>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7" w15:restartNumberingAfterBreak="0">
    <w:nsid w:val="7D311AFE"/>
    <w:multiLevelType w:val="hybridMultilevel"/>
    <w:tmpl w:val="7DC8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DB01B4A"/>
    <w:multiLevelType w:val="multilevel"/>
    <w:tmpl w:val="2A685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E6408E5"/>
    <w:multiLevelType w:val="hybridMultilevel"/>
    <w:tmpl w:val="CFEE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5"/>
  </w:num>
  <w:num w:numId="3">
    <w:abstractNumId w:val="82"/>
  </w:num>
  <w:num w:numId="4">
    <w:abstractNumId w:val="62"/>
  </w:num>
  <w:num w:numId="5">
    <w:abstractNumId w:val="43"/>
  </w:num>
  <w:num w:numId="6">
    <w:abstractNumId w:val="6"/>
  </w:num>
  <w:num w:numId="7">
    <w:abstractNumId w:val="47"/>
  </w:num>
  <w:num w:numId="8">
    <w:abstractNumId w:val="37"/>
  </w:num>
  <w:num w:numId="9">
    <w:abstractNumId w:val="67"/>
  </w:num>
  <w:num w:numId="10">
    <w:abstractNumId w:val="49"/>
  </w:num>
  <w:num w:numId="11">
    <w:abstractNumId w:val="79"/>
  </w:num>
  <w:num w:numId="12">
    <w:abstractNumId w:val="73"/>
  </w:num>
  <w:num w:numId="13">
    <w:abstractNumId w:val="7"/>
  </w:num>
  <w:num w:numId="14">
    <w:abstractNumId w:val="40"/>
  </w:num>
  <w:num w:numId="15">
    <w:abstractNumId w:val="20"/>
  </w:num>
  <w:num w:numId="16">
    <w:abstractNumId w:val="69"/>
  </w:num>
  <w:num w:numId="17">
    <w:abstractNumId w:val="45"/>
  </w:num>
  <w:num w:numId="18">
    <w:abstractNumId w:val="50"/>
  </w:num>
  <w:num w:numId="19">
    <w:abstractNumId w:val="72"/>
  </w:num>
  <w:num w:numId="20">
    <w:abstractNumId w:val="87"/>
  </w:num>
  <w:num w:numId="21">
    <w:abstractNumId w:val="39"/>
  </w:num>
  <w:num w:numId="22">
    <w:abstractNumId w:val="59"/>
  </w:num>
  <w:num w:numId="2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6"/>
  </w:num>
  <w:num w:numId="25">
    <w:abstractNumId w:val="30"/>
  </w:num>
  <w:num w:numId="26">
    <w:abstractNumId w:val="77"/>
  </w:num>
  <w:num w:numId="27">
    <w:abstractNumId w:val="19"/>
  </w:num>
  <w:num w:numId="28">
    <w:abstractNumId w:val="89"/>
  </w:num>
  <w:num w:numId="29">
    <w:abstractNumId w:val="44"/>
  </w:num>
  <w:num w:numId="30">
    <w:abstractNumId w:val="15"/>
  </w:num>
  <w:num w:numId="31">
    <w:abstractNumId w:val="6"/>
  </w:num>
  <w:num w:numId="32">
    <w:abstractNumId w:val="78"/>
  </w:num>
  <w:num w:numId="33">
    <w:abstractNumId w:val="57"/>
  </w:num>
  <w:num w:numId="34">
    <w:abstractNumId w:val="10"/>
  </w:num>
  <w:num w:numId="35">
    <w:abstractNumId w:val="0"/>
  </w:num>
  <w:num w:numId="36">
    <w:abstractNumId w:val="68"/>
  </w:num>
  <w:num w:numId="3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2"/>
  </w:num>
  <w:num w:numId="39">
    <w:abstractNumId w:val="8"/>
  </w:num>
  <w:num w:numId="40">
    <w:abstractNumId w:val="84"/>
  </w:num>
  <w:num w:numId="41">
    <w:abstractNumId w:val="18"/>
  </w:num>
  <w:num w:numId="42">
    <w:abstractNumId w:val="22"/>
  </w:num>
  <w:num w:numId="43">
    <w:abstractNumId w:val="63"/>
  </w:num>
  <w:num w:numId="44">
    <w:abstractNumId w:val="2"/>
  </w:num>
  <w:num w:numId="45">
    <w:abstractNumId w:val="51"/>
  </w:num>
  <w:num w:numId="46">
    <w:abstractNumId w:val="55"/>
  </w:num>
  <w:num w:numId="47">
    <w:abstractNumId w:val="74"/>
  </w:num>
  <w:num w:numId="48">
    <w:abstractNumId w:val="71"/>
  </w:num>
  <w:num w:numId="49">
    <w:abstractNumId w:val="26"/>
  </w:num>
  <w:num w:numId="50">
    <w:abstractNumId w:val="33"/>
  </w:num>
  <w:num w:numId="51">
    <w:abstractNumId w:val="17"/>
  </w:num>
  <w:num w:numId="52">
    <w:abstractNumId w:val="1"/>
  </w:num>
  <w:num w:numId="53">
    <w:abstractNumId w:val="13"/>
  </w:num>
  <w:num w:numId="54">
    <w:abstractNumId w:val="31"/>
  </w:num>
  <w:num w:numId="55">
    <w:abstractNumId w:val="85"/>
  </w:num>
  <w:num w:numId="56">
    <w:abstractNumId w:val="34"/>
  </w:num>
  <w:num w:numId="57">
    <w:abstractNumId w:val="3"/>
  </w:num>
  <w:num w:numId="58">
    <w:abstractNumId w:val="64"/>
  </w:num>
  <w:num w:numId="59">
    <w:abstractNumId w:val="38"/>
  </w:num>
  <w:num w:numId="60">
    <w:abstractNumId w:val="35"/>
  </w:num>
  <w:num w:numId="61">
    <w:abstractNumId w:val="24"/>
  </w:num>
  <w:num w:numId="62">
    <w:abstractNumId w:val="61"/>
  </w:num>
  <w:num w:numId="63">
    <w:abstractNumId w:val="36"/>
  </w:num>
  <w:num w:numId="64">
    <w:abstractNumId w:val="14"/>
  </w:num>
  <w:num w:numId="65">
    <w:abstractNumId w:val="29"/>
  </w:num>
  <w:num w:numId="66">
    <w:abstractNumId w:val="54"/>
  </w:num>
  <w:num w:numId="67">
    <w:abstractNumId w:val="80"/>
  </w:num>
  <w:num w:numId="68">
    <w:abstractNumId w:val="52"/>
  </w:num>
  <w:num w:numId="69">
    <w:abstractNumId w:val="11"/>
  </w:num>
  <w:num w:numId="70">
    <w:abstractNumId w:val="60"/>
  </w:num>
  <w:num w:numId="71">
    <w:abstractNumId w:val="58"/>
  </w:num>
  <w:num w:numId="72">
    <w:abstractNumId w:val="21"/>
  </w:num>
  <w:num w:numId="73">
    <w:abstractNumId w:val="28"/>
  </w:num>
  <w:num w:numId="74">
    <w:abstractNumId w:val="88"/>
  </w:num>
  <w:num w:numId="75">
    <w:abstractNumId w:val="4"/>
  </w:num>
  <w:num w:numId="76">
    <w:abstractNumId w:val="70"/>
  </w:num>
  <w:num w:numId="77">
    <w:abstractNumId w:val="75"/>
  </w:num>
  <w:num w:numId="78">
    <w:abstractNumId w:val="48"/>
  </w:num>
  <w:num w:numId="79">
    <w:abstractNumId w:val="23"/>
  </w:num>
  <w:num w:numId="80">
    <w:abstractNumId w:val="65"/>
  </w:num>
  <w:num w:numId="81">
    <w:abstractNumId w:val="83"/>
  </w:num>
  <w:num w:numId="82">
    <w:abstractNumId w:val="27"/>
  </w:num>
  <w:num w:numId="83">
    <w:abstractNumId w:val="9"/>
  </w:num>
  <w:num w:numId="84">
    <w:abstractNumId w:val="41"/>
  </w:num>
  <w:num w:numId="85">
    <w:abstractNumId w:val="46"/>
  </w:num>
  <w:num w:numId="86">
    <w:abstractNumId w:val="16"/>
  </w:num>
  <w:num w:numId="87">
    <w:abstractNumId w:val="53"/>
  </w:num>
  <w:num w:numId="88">
    <w:abstractNumId w:val="32"/>
  </w:num>
  <w:num w:numId="89">
    <w:abstractNumId w:val="81"/>
  </w:num>
  <w:num w:numId="90">
    <w:abstractNumId w:val="12"/>
  </w:num>
  <w:num w:numId="91">
    <w:abstractNumId w:val="25"/>
  </w:num>
  <w:numIdMacAtCleanup w:val="9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nMarie Short">
    <w15:presenceInfo w15:providerId="Windows Live" w15:userId="5a9a73d1263ca8f0"/>
  </w15:person>
  <w15:person w15:author="Tanvi Dalvi">
    <w15:presenceInfo w15:providerId="AD" w15:userId="S::tanvi@barrierbreak.com::4af6e25b-9ddd-495c-9c25-eb53ea5f4b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linkStyles/>
  <w:defaultTabStop w:val="720"/>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QzMjMzMzQ2sTSwMDdV0lEKTi0uzszPAykwrwUAWKbY7SwAAAA="/>
  </w:docVars>
  <w:rsids>
    <w:rsidRoot w:val="007D1057"/>
    <w:rsid w:val="000005ED"/>
    <w:rsid w:val="00000B51"/>
    <w:rsid w:val="00000CA1"/>
    <w:rsid w:val="00000DD1"/>
    <w:rsid w:val="00001641"/>
    <w:rsid w:val="00001AC7"/>
    <w:rsid w:val="00001BD5"/>
    <w:rsid w:val="00002090"/>
    <w:rsid w:val="00002D9E"/>
    <w:rsid w:val="000034F2"/>
    <w:rsid w:val="00004C88"/>
    <w:rsid w:val="00004E2E"/>
    <w:rsid w:val="00005CE9"/>
    <w:rsid w:val="00005DFE"/>
    <w:rsid w:val="0000687C"/>
    <w:rsid w:val="000073F8"/>
    <w:rsid w:val="00007833"/>
    <w:rsid w:val="00007E71"/>
    <w:rsid w:val="00007E83"/>
    <w:rsid w:val="00007F0A"/>
    <w:rsid w:val="0001009A"/>
    <w:rsid w:val="00010A8A"/>
    <w:rsid w:val="00010DB0"/>
    <w:rsid w:val="00011510"/>
    <w:rsid w:val="00011771"/>
    <w:rsid w:val="00011D81"/>
    <w:rsid w:val="00012224"/>
    <w:rsid w:val="0001295D"/>
    <w:rsid w:val="00012EEA"/>
    <w:rsid w:val="00013EE6"/>
    <w:rsid w:val="000148F0"/>
    <w:rsid w:val="0001512D"/>
    <w:rsid w:val="000152AE"/>
    <w:rsid w:val="000156F4"/>
    <w:rsid w:val="000161F5"/>
    <w:rsid w:val="000166B9"/>
    <w:rsid w:val="000167A5"/>
    <w:rsid w:val="00017086"/>
    <w:rsid w:val="00017647"/>
    <w:rsid w:val="00017B63"/>
    <w:rsid w:val="00020841"/>
    <w:rsid w:val="000209A9"/>
    <w:rsid w:val="00020F42"/>
    <w:rsid w:val="00021238"/>
    <w:rsid w:val="00021440"/>
    <w:rsid w:val="000218ED"/>
    <w:rsid w:val="00022402"/>
    <w:rsid w:val="00022966"/>
    <w:rsid w:val="00022FCE"/>
    <w:rsid w:val="000231A0"/>
    <w:rsid w:val="0002367A"/>
    <w:rsid w:val="000236DC"/>
    <w:rsid w:val="00023E2F"/>
    <w:rsid w:val="00023EFE"/>
    <w:rsid w:val="000241FE"/>
    <w:rsid w:val="00026AA6"/>
    <w:rsid w:val="00026B18"/>
    <w:rsid w:val="00026C0A"/>
    <w:rsid w:val="00026E09"/>
    <w:rsid w:val="00027B07"/>
    <w:rsid w:val="0003034F"/>
    <w:rsid w:val="000305A3"/>
    <w:rsid w:val="000306B6"/>
    <w:rsid w:val="00030DB8"/>
    <w:rsid w:val="00030F4B"/>
    <w:rsid w:val="000311A4"/>
    <w:rsid w:val="00031288"/>
    <w:rsid w:val="0003130B"/>
    <w:rsid w:val="00031A08"/>
    <w:rsid w:val="00031D24"/>
    <w:rsid w:val="00031D40"/>
    <w:rsid w:val="00032316"/>
    <w:rsid w:val="000323A9"/>
    <w:rsid w:val="000327D8"/>
    <w:rsid w:val="00032A9F"/>
    <w:rsid w:val="00033AB7"/>
    <w:rsid w:val="00033BAC"/>
    <w:rsid w:val="0003415C"/>
    <w:rsid w:val="00034257"/>
    <w:rsid w:val="00034B8F"/>
    <w:rsid w:val="0003598D"/>
    <w:rsid w:val="00035C19"/>
    <w:rsid w:val="00036214"/>
    <w:rsid w:val="00037501"/>
    <w:rsid w:val="00042706"/>
    <w:rsid w:val="0004279F"/>
    <w:rsid w:val="00042CD3"/>
    <w:rsid w:val="00043806"/>
    <w:rsid w:val="0004383A"/>
    <w:rsid w:val="00043CA1"/>
    <w:rsid w:val="00043D22"/>
    <w:rsid w:val="000449DD"/>
    <w:rsid w:val="00044CD8"/>
    <w:rsid w:val="00045366"/>
    <w:rsid w:val="000456F2"/>
    <w:rsid w:val="000457E3"/>
    <w:rsid w:val="00045CAD"/>
    <w:rsid w:val="00046058"/>
    <w:rsid w:val="000466FF"/>
    <w:rsid w:val="00046B17"/>
    <w:rsid w:val="00046FEF"/>
    <w:rsid w:val="00047AE3"/>
    <w:rsid w:val="0005040E"/>
    <w:rsid w:val="00051AEB"/>
    <w:rsid w:val="00051D43"/>
    <w:rsid w:val="00052D18"/>
    <w:rsid w:val="00052F05"/>
    <w:rsid w:val="000538F2"/>
    <w:rsid w:val="00053992"/>
    <w:rsid w:val="00053F62"/>
    <w:rsid w:val="00054641"/>
    <w:rsid w:val="00054A16"/>
    <w:rsid w:val="00054A59"/>
    <w:rsid w:val="00054DC4"/>
    <w:rsid w:val="00056751"/>
    <w:rsid w:val="00056AE3"/>
    <w:rsid w:val="00057552"/>
    <w:rsid w:val="00061129"/>
    <w:rsid w:val="000611E5"/>
    <w:rsid w:val="000615EA"/>
    <w:rsid w:val="00062240"/>
    <w:rsid w:val="000622FC"/>
    <w:rsid w:val="000625AD"/>
    <w:rsid w:val="00063144"/>
    <w:rsid w:val="00063580"/>
    <w:rsid w:val="0006362A"/>
    <w:rsid w:val="00063DCC"/>
    <w:rsid w:val="000645B3"/>
    <w:rsid w:val="0006523A"/>
    <w:rsid w:val="0006567D"/>
    <w:rsid w:val="000658C2"/>
    <w:rsid w:val="00066D04"/>
    <w:rsid w:val="00066E1B"/>
    <w:rsid w:val="000674B6"/>
    <w:rsid w:val="0006771E"/>
    <w:rsid w:val="00070539"/>
    <w:rsid w:val="00070609"/>
    <w:rsid w:val="000706F4"/>
    <w:rsid w:val="0007089B"/>
    <w:rsid w:val="00071FA7"/>
    <w:rsid w:val="0007227B"/>
    <w:rsid w:val="000726D8"/>
    <w:rsid w:val="0007314C"/>
    <w:rsid w:val="00074103"/>
    <w:rsid w:val="000747E8"/>
    <w:rsid w:val="00074ADB"/>
    <w:rsid w:val="00074C96"/>
    <w:rsid w:val="00075801"/>
    <w:rsid w:val="00075A36"/>
    <w:rsid w:val="00075C25"/>
    <w:rsid w:val="00075C92"/>
    <w:rsid w:val="00076CA5"/>
    <w:rsid w:val="00077C38"/>
    <w:rsid w:val="000801E5"/>
    <w:rsid w:val="00081056"/>
    <w:rsid w:val="00081269"/>
    <w:rsid w:val="00082701"/>
    <w:rsid w:val="00082C7C"/>
    <w:rsid w:val="000833DD"/>
    <w:rsid w:val="000837AA"/>
    <w:rsid w:val="00084A0D"/>
    <w:rsid w:val="00084C9B"/>
    <w:rsid w:val="00085D0E"/>
    <w:rsid w:val="00085D53"/>
    <w:rsid w:val="00085E96"/>
    <w:rsid w:val="00086D0E"/>
    <w:rsid w:val="00086D5F"/>
    <w:rsid w:val="0008749D"/>
    <w:rsid w:val="000879A4"/>
    <w:rsid w:val="00087CCA"/>
    <w:rsid w:val="000904E4"/>
    <w:rsid w:val="00090D01"/>
    <w:rsid w:val="00090F29"/>
    <w:rsid w:val="00090F54"/>
    <w:rsid w:val="00091609"/>
    <w:rsid w:val="0009178F"/>
    <w:rsid w:val="00092961"/>
    <w:rsid w:val="000931B6"/>
    <w:rsid w:val="00093407"/>
    <w:rsid w:val="0009356D"/>
    <w:rsid w:val="00093E46"/>
    <w:rsid w:val="00094A6A"/>
    <w:rsid w:val="0009560D"/>
    <w:rsid w:val="00095CAA"/>
    <w:rsid w:val="00095DC4"/>
    <w:rsid w:val="00096442"/>
    <w:rsid w:val="00096B07"/>
    <w:rsid w:val="0009722C"/>
    <w:rsid w:val="0009796E"/>
    <w:rsid w:val="000A0300"/>
    <w:rsid w:val="000A0315"/>
    <w:rsid w:val="000A0453"/>
    <w:rsid w:val="000A0BAE"/>
    <w:rsid w:val="000A11FA"/>
    <w:rsid w:val="000A1AB8"/>
    <w:rsid w:val="000A226C"/>
    <w:rsid w:val="000A40FB"/>
    <w:rsid w:val="000A4415"/>
    <w:rsid w:val="000A4ECE"/>
    <w:rsid w:val="000A4FF5"/>
    <w:rsid w:val="000A50D9"/>
    <w:rsid w:val="000A59B3"/>
    <w:rsid w:val="000A69C1"/>
    <w:rsid w:val="000A6CF5"/>
    <w:rsid w:val="000A6D0A"/>
    <w:rsid w:val="000A709A"/>
    <w:rsid w:val="000A7777"/>
    <w:rsid w:val="000A7B43"/>
    <w:rsid w:val="000B0715"/>
    <w:rsid w:val="000B0763"/>
    <w:rsid w:val="000B0BFC"/>
    <w:rsid w:val="000B16D6"/>
    <w:rsid w:val="000B1B8C"/>
    <w:rsid w:val="000B1CBB"/>
    <w:rsid w:val="000B304D"/>
    <w:rsid w:val="000B32C4"/>
    <w:rsid w:val="000B3420"/>
    <w:rsid w:val="000B360B"/>
    <w:rsid w:val="000B3A5B"/>
    <w:rsid w:val="000B4099"/>
    <w:rsid w:val="000B4CED"/>
    <w:rsid w:val="000B708D"/>
    <w:rsid w:val="000B7667"/>
    <w:rsid w:val="000B78CC"/>
    <w:rsid w:val="000C0095"/>
    <w:rsid w:val="000C0116"/>
    <w:rsid w:val="000C0F6D"/>
    <w:rsid w:val="000C1141"/>
    <w:rsid w:val="000C2409"/>
    <w:rsid w:val="000C30EA"/>
    <w:rsid w:val="000C38FC"/>
    <w:rsid w:val="000C4698"/>
    <w:rsid w:val="000C49F4"/>
    <w:rsid w:val="000C5E28"/>
    <w:rsid w:val="000C6605"/>
    <w:rsid w:val="000C6826"/>
    <w:rsid w:val="000C71D9"/>
    <w:rsid w:val="000C7298"/>
    <w:rsid w:val="000C7A63"/>
    <w:rsid w:val="000C7D85"/>
    <w:rsid w:val="000D01A5"/>
    <w:rsid w:val="000D059E"/>
    <w:rsid w:val="000D0C31"/>
    <w:rsid w:val="000D0E81"/>
    <w:rsid w:val="000D0F8F"/>
    <w:rsid w:val="000D0FF7"/>
    <w:rsid w:val="000D1028"/>
    <w:rsid w:val="000D14B7"/>
    <w:rsid w:val="000D19CB"/>
    <w:rsid w:val="000D1ECA"/>
    <w:rsid w:val="000D2595"/>
    <w:rsid w:val="000D264D"/>
    <w:rsid w:val="000D34D1"/>
    <w:rsid w:val="000D3F59"/>
    <w:rsid w:val="000D47DB"/>
    <w:rsid w:val="000D493E"/>
    <w:rsid w:val="000D49FF"/>
    <w:rsid w:val="000D549B"/>
    <w:rsid w:val="000D5C7C"/>
    <w:rsid w:val="000D6007"/>
    <w:rsid w:val="000D68D0"/>
    <w:rsid w:val="000D6AB5"/>
    <w:rsid w:val="000D79CD"/>
    <w:rsid w:val="000D7FD8"/>
    <w:rsid w:val="000E04CE"/>
    <w:rsid w:val="000E180A"/>
    <w:rsid w:val="000E1CD4"/>
    <w:rsid w:val="000E1D59"/>
    <w:rsid w:val="000E37E0"/>
    <w:rsid w:val="000E37F5"/>
    <w:rsid w:val="000E3A27"/>
    <w:rsid w:val="000E3D5B"/>
    <w:rsid w:val="000E462B"/>
    <w:rsid w:val="000E4A15"/>
    <w:rsid w:val="000E5003"/>
    <w:rsid w:val="000E60A7"/>
    <w:rsid w:val="000E6EEE"/>
    <w:rsid w:val="000E742C"/>
    <w:rsid w:val="000E76F9"/>
    <w:rsid w:val="000E78DC"/>
    <w:rsid w:val="000E7A3F"/>
    <w:rsid w:val="000E7AFB"/>
    <w:rsid w:val="000E7E3C"/>
    <w:rsid w:val="000F049E"/>
    <w:rsid w:val="000F13B2"/>
    <w:rsid w:val="000F177E"/>
    <w:rsid w:val="000F1D70"/>
    <w:rsid w:val="000F24E8"/>
    <w:rsid w:val="000F26D1"/>
    <w:rsid w:val="000F3446"/>
    <w:rsid w:val="000F3A67"/>
    <w:rsid w:val="000F3B97"/>
    <w:rsid w:val="000F4242"/>
    <w:rsid w:val="000F4A51"/>
    <w:rsid w:val="000F4D04"/>
    <w:rsid w:val="000F4FA6"/>
    <w:rsid w:val="000F524E"/>
    <w:rsid w:val="000F54AB"/>
    <w:rsid w:val="000F58FF"/>
    <w:rsid w:val="000F79EA"/>
    <w:rsid w:val="00100548"/>
    <w:rsid w:val="00100AF2"/>
    <w:rsid w:val="00102033"/>
    <w:rsid w:val="0010298D"/>
    <w:rsid w:val="001033AE"/>
    <w:rsid w:val="00103545"/>
    <w:rsid w:val="001038F4"/>
    <w:rsid w:val="00104BAC"/>
    <w:rsid w:val="0010540F"/>
    <w:rsid w:val="00105A7B"/>
    <w:rsid w:val="00105C83"/>
    <w:rsid w:val="0010616D"/>
    <w:rsid w:val="00106586"/>
    <w:rsid w:val="00106936"/>
    <w:rsid w:val="0010742C"/>
    <w:rsid w:val="001077BE"/>
    <w:rsid w:val="0011015E"/>
    <w:rsid w:val="0011025F"/>
    <w:rsid w:val="00110329"/>
    <w:rsid w:val="00110F65"/>
    <w:rsid w:val="001112A9"/>
    <w:rsid w:val="00111AA9"/>
    <w:rsid w:val="001121D8"/>
    <w:rsid w:val="00112744"/>
    <w:rsid w:val="00113717"/>
    <w:rsid w:val="001139ED"/>
    <w:rsid w:val="00113A5A"/>
    <w:rsid w:val="001141E8"/>
    <w:rsid w:val="00114FD1"/>
    <w:rsid w:val="0011568C"/>
    <w:rsid w:val="00116766"/>
    <w:rsid w:val="00116854"/>
    <w:rsid w:val="001170B3"/>
    <w:rsid w:val="001177D2"/>
    <w:rsid w:val="0011790A"/>
    <w:rsid w:val="00120A32"/>
    <w:rsid w:val="001212AF"/>
    <w:rsid w:val="00121715"/>
    <w:rsid w:val="001219AD"/>
    <w:rsid w:val="001225F9"/>
    <w:rsid w:val="00122F3B"/>
    <w:rsid w:val="0012384D"/>
    <w:rsid w:val="00123893"/>
    <w:rsid w:val="00124155"/>
    <w:rsid w:val="00124A7F"/>
    <w:rsid w:val="00124B2C"/>
    <w:rsid w:val="00125EA6"/>
    <w:rsid w:val="00125ED6"/>
    <w:rsid w:val="00126906"/>
    <w:rsid w:val="00126B2A"/>
    <w:rsid w:val="00126E6F"/>
    <w:rsid w:val="00126F78"/>
    <w:rsid w:val="0012702A"/>
    <w:rsid w:val="00127CAA"/>
    <w:rsid w:val="00127F70"/>
    <w:rsid w:val="00130DC6"/>
    <w:rsid w:val="0013157B"/>
    <w:rsid w:val="00131626"/>
    <w:rsid w:val="001318A0"/>
    <w:rsid w:val="001330D8"/>
    <w:rsid w:val="00133299"/>
    <w:rsid w:val="00133593"/>
    <w:rsid w:val="00133827"/>
    <w:rsid w:val="00133FAC"/>
    <w:rsid w:val="00134598"/>
    <w:rsid w:val="0013539B"/>
    <w:rsid w:val="00135AC8"/>
    <w:rsid w:val="001364DA"/>
    <w:rsid w:val="0013671F"/>
    <w:rsid w:val="001367CE"/>
    <w:rsid w:val="00136FB0"/>
    <w:rsid w:val="0013791A"/>
    <w:rsid w:val="001379E4"/>
    <w:rsid w:val="00137F40"/>
    <w:rsid w:val="00140418"/>
    <w:rsid w:val="0014078B"/>
    <w:rsid w:val="001409D7"/>
    <w:rsid w:val="001413F5"/>
    <w:rsid w:val="00141749"/>
    <w:rsid w:val="00141A9C"/>
    <w:rsid w:val="00142104"/>
    <w:rsid w:val="00142BD5"/>
    <w:rsid w:val="00142CD6"/>
    <w:rsid w:val="00142E14"/>
    <w:rsid w:val="0014321A"/>
    <w:rsid w:val="0014344E"/>
    <w:rsid w:val="001437C0"/>
    <w:rsid w:val="0014425D"/>
    <w:rsid w:val="0014495D"/>
    <w:rsid w:val="00144BE7"/>
    <w:rsid w:val="001453ED"/>
    <w:rsid w:val="00145938"/>
    <w:rsid w:val="00146002"/>
    <w:rsid w:val="00146426"/>
    <w:rsid w:val="0014655E"/>
    <w:rsid w:val="001465B1"/>
    <w:rsid w:val="00146DDB"/>
    <w:rsid w:val="00146E1C"/>
    <w:rsid w:val="00146E49"/>
    <w:rsid w:val="00146F7B"/>
    <w:rsid w:val="00147A2E"/>
    <w:rsid w:val="00151419"/>
    <w:rsid w:val="001517D6"/>
    <w:rsid w:val="001517E7"/>
    <w:rsid w:val="00152075"/>
    <w:rsid w:val="00152691"/>
    <w:rsid w:val="001527DC"/>
    <w:rsid w:val="00152899"/>
    <w:rsid w:val="00152DA6"/>
    <w:rsid w:val="001532EC"/>
    <w:rsid w:val="001534CE"/>
    <w:rsid w:val="00153561"/>
    <w:rsid w:val="001554A8"/>
    <w:rsid w:val="00155580"/>
    <w:rsid w:val="00155664"/>
    <w:rsid w:val="00155986"/>
    <w:rsid w:val="0015609D"/>
    <w:rsid w:val="0015624C"/>
    <w:rsid w:val="0015679B"/>
    <w:rsid w:val="001577EA"/>
    <w:rsid w:val="001578FC"/>
    <w:rsid w:val="0016019B"/>
    <w:rsid w:val="00160F2C"/>
    <w:rsid w:val="0016100F"/>
    <w:rsid w:val="00161881"/>
    <w:rsid w:val="001619B1"/>
    <w:rsid w:val="00161CF2"/>
    <w:rsid w:val="00161E9C"/>
    <w:rsid w:val="0016281F"/>
    <w:rsid w:val="00162869"/>
    <w:rsid w:val="00162988"/>
    <w:rsid w:val="00162B06"/>
    <w:rsid w:val="00162BC7"/>
    <w:rsid w:val="00162C50"/>
    <w:rsid w:val="001631AF"/>
    <w:rsid w:val="001634D2"/>
    <w:rsid w:val="0016363E"/>
    <w:rsid w:val="00163EE4"/>
    <w:rsid w:val="00164066"/>
    <w:rsid w:val="00164A44"/>
    <w:rsid w:val="00164C7B"/>
    <w:rsid w:val="0016520C"/>
    <w:rsid w:val="001652F6"/>
    <w:rsid w:val="001655A9"/>
    <w:rsid w:val="00165D29"/>
    <w:rsid w:val="00165D78"/>
    <w:rsid w:val="001665EB"/>
    <w:rsid w:val="00167789"/>
    <w:rsid w:val="00167E85"/>
    <w:rsid w:val="001706F3"/>
    <w:rsid w:val="00170B53"/>
    <w:rsid w:val="00170E41"/>
    <w:rsid w:val="00172442"/>
    <w:rsid w:val="0017258F"/>
    <w:rsid w:val="001726E9"/>
    <w:rsid w:val="00172BD8"/>
    <w:rsid w:val="0017334E"/>
    <w:rsid w:val="0017353A"/>
    <w:rsid w:val="001737D5"/>
    <w:rsid w:val="00173B33"/>
    <w:rsid w:val="00173B52"/>
    <w:rsid w:val="00173DF1"/>
    <w:rsid w:val="0017429A"/>
    <w:rsid w:val="00174651"/>
    <w:rsid w:val="0017472C"/>
    <w:rsid w:val="00174773"/>
    <w:rsid w:val="00174ADB"/>
    <w:rsid w:val="001756C8"/>
    <w:rsid w:val="00175704"/>
    <w:rsid w:val="001758EA"/>
    <w:rsid w:val="00176BB7"/>
    <w:rsid w:val="00176C3F"/>
    <w:rsid w:val="00177144"/>
    <w:rsid w:val="00180263"/>
    <w:rsid w:val="00180801"/>
    <w:rsid w:val="0018153E"/>
    <w:rsid w:val="00181ECD"/>
    <w:rsid w:val="00182E5F"/>
    <w:rsid w:val="0018313F"/>
    <w:rsid w:val="00183201"/>
    <w:rsid w:val="00183986"/>
    <w:rsid w:val="00184088"/>
    <w:rsid w:val="001847D7"/>
    <w:rsid w:val="00184ECD"/>
    <w:rsid w:val="00184F80"/>
    <w:rsid w:val="001855B2"/>
    <w:rsid w:val="00185D70"/>
    <w:rsid w:val="00187113"/>
    <w:rsid w:val="00187428"/>
    <w:rsid w:val="001876E9"/>
    <w:rsid w:val="00187926"/>
    <w:rsid w:val="00187DFD"/>
    <w:rsid w:val="0019023E"/>
    <w:rsid w:val="001903D7"/>
    <w:rsid w:val="00190DC5"/>
    <w:rsid w:val="0019101C"/>
    <w:rsid w:val="001932EB"/>
    <w:rsid w:val="00193EDE"/>
    <w:rsid w:val="0019529B"/>
    <w:rsid w:val="00195881"/>
    <w:rsid w:val="00196CE1"/>
    <w:rsid w:val="001977D5"/>
    <w:rsid w:val="00197A09"/>
    <w:rsid w:val="00197C77"/>
    <w:rsid w:val="001A021E"/>
    <w:rsid w:val="001A1A17"/>
    <w:rsid w:val="001A1B0A"/>
    <w:rsid w:val="001A1F09"/>
    <w:rsid w:val="001A201C"/>
    <w:rsid w:val="001A2208"/>
    <w:rsid w:val="001A22FC"/>
    <w:rsid w:val="001A2AF5"/>
    <w:rsid w:val="001A3693"/>
    <w:rsid w:val="001A36FC"/>
    <w:rsid w:val="001A3E65"/>
    <w:rsid w:val="001A4CDA"/>
    <w:rsid w:val="001A4DA4"/>
    <w:rsid w:val="001A53B7"/>
    <w:rsid w:val="001A5502"/>
    <w:rsid w:val="001A5DE6"/>
    <w:rsid w:val="001A6CDF"/>
    <w:rsid w:val="001A6E3A"/>
    <w:rsid w:val="001A7A87"/>
    <w:rsid w:val="001A7B1B"/>
    <w:rsid w:val="001B0067"/>
    <w:rsid w:val="001B0195"/>
    <w:rsid w:val="001B11E2"/>
    <w:rsid w:val="001B1589"/>
    <w:rsid w:val="001B1594"/>
    <w:rsid w:val="001B231C"/>
    <w:rsid w:val="001B28C9"/>
    <w:rsid w:val="001B2C9B"/>
    <w:rsid w:val="001B2DAE"/>
    <w:rsid w:val="001B2E04"/>
    <w:rsid w:val="001B3355"/>
    <w:rsid w:val="001B358E"/>
    <w:rsid w:val="001B3B9E"/>
    <w:rsid w:val="001B43B4"/>
    <w:rsid w:val="001B4A00"/>
    <w:rsid w:val="001B4F7E"/>
    <w:rsid w:val="001B52CD"/>
    <w:rsid w:val="001B576F"/>
    <w:rsid w:val="001B5928"/>
    <w:rsid w:val="001B7BC4"/>
    <w:rsid w:val="001B7E45"/>
    <w:rsid w:val="001C0567"/>
    <w:rsid w:val="001C06F0"/>
    <w:rsid w:val="001C1303"/>
    <w:rsid w:val="001C24C8"/>
    <w:rsid w:val="001C27A4"/>
    <w:rsid w:val="001C3521"/>
    <w:rsid w:val="001C37D7"/>
    <w:rsid w:val="001C4122"/>
    <w:rsid w:val="001C4A11"/>
    <w:rsid w:val="001C50F3"/>
    <w:rsid w:val="001C642E"/>
    <w:rsid w:val="001C6B84"/>
    <w:rsid w:val="001D010F"/>
    <w:rsid w:val="001D064B"/>
    <w:rsid w:val="001D06CF"/>
    <w:rsid w:val="001D07C5"/>
    <w:rsid w:val="001D0842"/>
    <w:rsid w:val="001D094E"/>
    <w:rsid w:val="001D0F5B"/>
    <w:rsid w:val="001D0F93"/>
    <w:rsid w:val="001D2A5F"/>
    <w:rsid w:val="001D2BDE"/>
    <w:rsid w:val="001D2F0F"/>
    <w:rsid w:val="001D33A9"/>
    <w:rsid w:val="001D3C56"/>
    <w:rsid w:val="001D7BE3"/>
    <w:rsid w:val="001E0F15"/>
    <w:rsid w:val="001E104D"/>
    <w:rsid w:val="001E10D8"/>
    <w:rsid w:val="001E1635"/>
    <w:rsid w:val="001E16AA"/>
    <w:rsid w:val="001E1887"/>
    <w:rsid w:val="001E19FB"/>
    <w:rsid w:val="001E1D9D"/>
    <w:rsid w:val="001E1F9F"/>
    <w:rsid w:val="001E2351"/>
    <w:rsid w:val="001E349B"/>
    <w:rsid w:val="001E3A27"/>
    <w:rsid w:val="001E416A"/>
    <w:rsid w:val="001E46B9"/>
    <w:rsid w:val="001E470C"/>
    <w:rsid w:val="001E4757"/>
    <w:rsid w:val="001E799F"/>
    <w:rsid w:val="001F07EC"/>
    <w:rsid w:val="001F0BEE"/>
    <w:rsid w:val="001F0D98"/>
    <w:rsid w:val="001F1336"/>
    <w:rsid w:val="001F2040"/>
    <w:rsid w:val="001F3009"/>
    <w:rsid w:val="001F3093"/>
    <w:rsid w:val="001F31B4"/>
    <w:rsid w:val="001F3CF7"/>
    <w:rsid w:val="001F4851"/>
    <w:rsid w:val="001F4B31"/>
    <w:rsid w:val="001F5328"/>
    <w:rsid w:val="001F5766"/>
    <w:rsid w:val="001F5BD6"/>
    <w:rsid w:val="001F5F88"/>
    <w:rsid w:val="001F6E82"/>
    <w:rsid w:val="001F7326"/>
    <w:rsid w:val="001F76BC"/>
    <w:rsid w:val="00200EDB"/>
    <w:rsid w:val="002010D8"/>
    <w:rsid w:val="00201845"/>
    <w:rsid w:val="00202624"/>
    <w:rsid w:val="002029AD"/>
    <w:rsid w:val="00202A7E"/>
    <w:rsid w:val="00202D8A"/>
    <w:rsid w:val="00203368"/>
    <w:rsid w:val="002038A3"/>
    <w:rsid w:val="00203A46"/>
    <w:rsid w:val="00203D3B"/>
    <w:rsid w:val="00203F94"/>
    <w:rsid w:val="00204009"/>
    <w:rsid w:val="00204658"/>
    <w:rsid w:val="00204C43"/>
    <w:rsid w:val="002058FA"/>
    <w:rsid w:val="00205D4C"/>
    <w:rsid w:val="00205E1B"/>
    <w:rsid w:val="002061C2"/>
    <w:rsid w:val="0020723E"/>
    <w:rsid w:val="00207599"/>
    <w:rsid w:val="0021086C"/>
    <w:rsid w:val="00210A07"/>
    <w:rsid w:val="00211354"/>
    <w:rsid w:val="002114F7"/>
    <w:rsid w:val="002117CA"/>
    <w:rsid w:val="00212334"/>
    <w:rsid w:val="00212789"/>
    <w:rsid w:val="002129F4"/>
    <w:rsid w:val="00212B17"/>
    <w:rsid w:val="00213CE1"/>
    <w:rsid w:val="002140D5"/>
    <w:rsid w:val="00214362"/>
    <w:rsid w:val="00214948"/>
    <w:rsid w:val="002149DC"/>
    <w:rsid w:val="0021561F"/>
    <w:rsid w:val="002156B8"/>
    <w:rsid w:val="0021592C"/>
    <w:rsid w:val="00215A13"/>
    <w:rsid w:val="002161E3"/>
    <w:rsid w:val="00216EA4"/>
    <w:rsid w:val="0021751A"/>
    <w:rsid w:val="00220A42"/>
    <w:rsid w:val="00220B16"/>
    <w:rsid w:val="00220D9B"/>
    <w:rsid w:val="00221190"/>
    <w:rsid w:val="00221841"/>
    <w:rsid w:val="00222534"/>
    <w:rsid w:val="00222822"/>
    <w:rsid w:val="00222A31"/>
    <w:rsid w:val="00222BB9"/>
    <w:rsid w:val="002232D7"/>
    <w:rsid w:val="002247C4"/>
    <w:rsid w:val="00225BC4"/>
    <w:rsid w:val="00225ED4"/>
    <w:rsid w:val="00226BC4"/>
    <w:rsid w:val="002274D1"/>
    <w:rsid w:val="00227702"/>
    <w:rsid w:val="00227D02"/>
    <w:rsid w:val="00227D69"/>
    <w:rsid w:val="00227D7F"/>
    <w:rsid w:val="00230549"/>
    <w:rsid w:val="00230596"/>
    <w:rsid w:val="00230A47"/>
    <w:rsid w:val="00230F5C"/>
    <w:rsid w:val="00231379"/>
    <w:rsid w:val="0023227C"/>
    <w:rsid w:val="00232434"/>
    <w:rsid w:val="002325AA"/>
    <w:rsid w:val="00232AC0"/>
    <w:rsid w:val="00232D6A"/>
    <w:rsid w:val="002333A5"/>
    <w:rsid w:val="00234071"/>
    <w:rsid w:val="00234485"/>
    <w:rsid w:val="0023526D"/>
    <w:rsid w:val="002363DB"/>
    <w:rsid w:val="0023794C"/>
    <w:rsid w:val="00237BFD"/>
    <w:rsid w:val="00237DDD"/>
    <w:rsid w:val="002401E4"/>
    <w:rsid w:val="00240644"/>
    <w:rsid w:val="00240DC5"/>
    <w:rsid w:val="00241337"/>
    <w:rsid w:val="0024283D"/>
    <w:rsid w:val="00242A03"/>
    <w:rsid w:val="00242B84"/>
    <w:rsid w:val="00242BEB"/>
    <w:rsid w:val="0024309C"/>
    <w:rsid w:val="002433A1"/>
    <w:rsid w:val="0024342D"/>
    <w:rsid w:val="002435FF"/>
    <w:rsid w:val="00244F0C"/>
    <w:rsid w:val="00245200"/>
    <w:rsid w:val="002455DC"/>
    <w:rsid w:val="002458CA"/>
    <w:rsid w:val="002459CE"/>
    <w:rsid w:val="00245EE6"/>
    <w:rsid w:val="0024676B"/>
    <w:rsid w:val="002471ED"/>
    <w:rsid w:val="00247960"/>
    <w:rsid w:val="0025034D"/>
    <w:rsid w:val="0025049F"/>
    <w:rsid w:val="00250764"/>
    <w:rsid w:val="002507E6"/>
    <w:rsid w:val="002512E1"/>
    <w:rsid w:val="002516EB"/>
    <w:rsid w:val="00251A66"/>
    <w:rsid w:val="0025236F"/>
    <w:rsid w:val="00252C45"/>
    <w:rsid w:val="002535F9"/>
    <w:rsid w:val="00253E53"/>
    <w:rsid w:val="00254662"/>
    <w:rsid w:val="00254834"/>
    <w:rsid w:val="00254C90"/>
    <w:rsid w:val="0025539D"/>
    <w:rsid w:val="00255D6B"/>
    <w:rsid w:val="00256ADA"/>
    <w:rsid w:val="00256C79"/>
    <w:rsid w:val="00256EEE"/>
    <w:rsid w:val="00257803"/>
    <w:rsid w:val="00257D3F"/>
    <w:rsid w:val="00260D65"/>
    <w:rsid w:val="00261429"/>
    <w:rsid w:val="00261C9D"/>
    <w:rsid w:val="00261DA7"/>
    <w:rsid w:val="00261F06"/>
    <w:rsid w:val="0026263E"/>
    <w:rsid w:val="00262C77"/>
    <w:rsid w:val="00262E46"/>
    <w:rsid w:val="00262EEE"/>
    <w:rsid w:val="00263098"/>
    <w:rsid w:val="00263A0D"/>
    <w:rsid w:val="002659DA"/>
    <w:rsid w:val="00265B9E"/>
    <w:rsid w:val="00266072"/>
    <w:rsid w:val="0026609D"/>
    <w:rsid w:val="0026695B"/>
    <w:rsid w:val="00267421"/>
    <w:rsid w:val="0027092F"/>
    <w:rsid w:val="00270955"/>
    <w:rsid w:val="00270DAC"/>
    <w:rsid w:val="0027189F"/>
    <w:rsid w:val="00271C8B"/>
    <w:rsid w:val="002720CF"/>
    <w:rsid w:val="0027231F"/>
    <w:rsid w:val="0027243E"/>
    <w:rsid w:val="00272611"/>
    <w:rsid w:val="002731C5"/>
    <w:rsid w:val="0027344B"/>
    <w:rsid w:val="00273DA6"/>
    <w:rsid w:val="00274737"/>
    <w:rsid w:val="00275066"/>
    <w:rsid w:val="00275554"/>
    <w:rsid w:val="0027592E"/>
    <w:rsid w:val="00275D4C"/>
    <w:rsid w:val="00276102"/>
    <w:rsid w:val="002769F0"/>
    <w:rsid w:val="00277349"/>
    <w:rsid w:val="002777CF"/>
    <w:rsid w:val="00277A24"/>
    <w:rsid w:val="00277D96"/>
    <w:rsid w:val="00277FB9"/>
    <w:rsid w:val="002803DD"/>
    <w:rsid w:val="002805EE"/>
    <w:rsid w:val="00280D29"/>
    <w:rsid w:val="00280E57"/>
    <w:rsid w:val="00281962"/>
    <w:rsid w:val="0028210C"/>
    <w:rsid w:val="00282246"/>
    <w:rsid w:val="0028322B"/>
    <w:rsid w:val="00283944"/>
    <w:rsid w:val="00284E79"/>
    <w:rsid w:val="002853BB"/>
    <w:rsid w:val="0028593B"/>
    <w:rsid w:val="00285EEF"/>
    <w:rsid w:val="00286403"/>
    <w:rsid w:val="002873D3"/>
    <w:rsid w:val="002877BC"/>
    <w:rsid w:val="00290093"/>
    <w:rsid w:val="002907FD"/>
    <w:rsid w:val="00291306"/>
    <w:rsid w:val="00291333"/>
    <w:rsid w:val="00291406"/>
    <w:rsid w:val="0029155B"/>
    <w:rsid w:val="00291597"/>
    <w:rsid w:val="00291E45"/>
    <w:rsid w:val="00292707"/>
    <w:rsid w:val="002929DA"/>
    <w:rsid w:val="00292F9E"/>
    <w:rsid w:val="00293DAC"/>
    <w:rsid w:val="0029406B"/>
    <w:rsid w:val="002941A8"/>
    <w:rsid w:val="00294554"/>
    <w:rsid w:val="0029474E"/>
    <w:rsid w:val="0029481A"/>
    <w:rsid w:val="00294F31"/>
    <w:rsid w:val="0029529D"/>
    <w:rsid w:val="002957A7"/>
    <w:rsid w:val="00295CA2"/>
    <w:rsid w:val="00295E6A"/>
    <w:rsid w:val="00296071"/>
    <w:rsid w:val="0029628F"/>
    <w:rsid w:val="002965CD"/>
    <w:rsid w:val="00296B2C"/>
    <w:rsid w:val="00297190"/>
    <w:rsid w:val="00297A3E"/>
    <w:rsid w:val="00297CBC"/>
    <w:rsid w:val="002A0382"/>
    <w:rsid w:val="002A0A42"/>
    <w:rsid w:val="002A13B1"/>
    <w:rsid w:val="002A1427"/>
    <w:rsid w:val="002A214E"/>
    <w:rsid w:val="002A28E1"/>
    <w:rsid w:val="002A2DC2"/>
    <w:rsid w:val="002A2E76"/>
    <w:rsid w:val="002A2F4D"/>
    <w:rsid w:val="002A3CBB"/>
    <w:rsid w:val="002A460D"/>
    <w:rsid w:val="002A4651"/>
    <w:rsid w:val="002A6654"/>
    <w:rsid w:val="002A79CE"/>
    <w:rsid w:val="002A7C37"/>
    <w:rsid w:val="002A7E74"/>
    <w:rsid w:val="002B0105"/>
    <w:rsid w:val="002B0C9E"/>
    <w:rsid w:val="002B17C5"/>
    <w:rsid w:val="002B1E1B"/>
    <w:rsid w:val="002B2259"/>
    <w:rsid w:val="002B24A4"/>
    <w:rsid w:val="002B24EA"/>
    <w:rsid w:val="002B2C7F"/>
    <w:rsid w:val="002B417D"/>
    <w:rsid w:val="002B53F7"/>
    <w:rsid w:val="002B559A"/>
    <w:rsid w:val="002B59A8"/>
    <w:rsid w:val="002B6310"/>
    <w:rsid w:val="002B7D2E"/>
    <w:rsid w:val="002B7E66"/>
    <w:rsid w:val="002C023B"/>
    <w:rsid w:val="002C0C42"/>
    <w:rsid w:val="002C10C8"/>
    <w:rsid w:val="002C2849"/>
    <w:rsid w:val="002C28D2"/>
    <w:rsid w:val="002C2987"/>
    <w:rsid w:val="002C2BB7"/>
    <w:rsid w:val="002C3677"/>
    <w:rsid w:val="002C4114"/>
    <w:rsid w:val="002C46F5"/>
    <w:rsid w:val="002C5180"/>
    <w:rsid w:val="002C5784"/>
    <w:rsid w:val="002C5D34"/>
    <w:rsid w:val="002C66D7"/>
    <w:rsid w:val="002C6BF2"/>
    <w:rsid w:val="002C6D43"/>
    <w:rsid w:val="002C6DDE"/>
    <w:rsid w:val="002C7BC5"/>
    <w:rsid w:val="002C7C21"/>
    <w:rsid w:val="002C7CEA"/>
    <w:rsid w:val="002D013F"/>
    <w:rsid w:val="002D0810"/>
    <w:rsid w:val="002D0EA9"/>
    <w:rsid w:val="002D10ED"/>
    <w:rsid w:val="002D28C1"/>
    <w:rsid w:val="002D2C7D"/>
    <w:rsid w:val="002D35F4"/>
    <w:rsid w:val="002D3722"/>
    <w:rsid w:val="002D464C"/>
    <w:rsid w:val="002D4DCD"/>
    <w:rsid w:val="002D5D27"/>
    <w:rsid w:val="002D628E"/>
    <w:rsid w:val="002D6DD5"/>
    <w:rsid w:val="002D7089"/>
    <w:rsid w:val="002D7E51"/>
    <w:rsid w:val="002E04A9"/>
    <w:rsid w:val="002E07AA"/>
    <w:rsid w:val="002E1344"/>
    <w:rsid w:val="002E14AE"/>
    <w:rsid w:val="002E1ED6"/>
    <w:rsid w:val="002E213A"/>
    <w:rsid w:val="002E2822"/>
    <w:rsid w:val="002E28DB"/>
    <w:rsid w:val="002E2D14"/>
    <w:rsid w:val="002E37E8"/>
    <w:rsid w:val="002E3F89"/>
    <w:rsid w:val="002E4000"/>
    <w:rsid w:val="002E4FE2"/>
    <w:rsid w:val="002E6783"/>
    <w:rsid w:val="002F03D7"/>
    <w:rsid w:val="002F0B37"/>
    <w:rsid w:val="002F0BB2"/>
    <w:rsid w:val="002F1272"/>
    <w:rsid w:val="002F18B4"/>
    <w:rsid w:val="002F1E2A"/>
    <w:rsid w:val="002F221F"/>
    <w:rsid w:val="002F3160"/>
    <w:rsid w:val="002F32E5"/>
    <w:rsid w:val="002F37CB"/>
    <w:rsid w:val="002F3856"/>
    <w:rsid w:val="002F4193"/>
    <w:rsid w:val="002F4A0D"/>
    <w:rsid w:val="002F533D"/>
    <w:rsid w:val="002F57BE"/>
    <w:rsid w:val="002F5F1B"/>
    <w:rsid w:val="002F627B"/>
    <w:rsid w:val="002F654D"/>
    <w:rsid w:val="002F6745"/>
    <w:rsid w:val="002F70EE"/>
    <w:rsid w:val="002F7203"/>
    <w:rsid w:val="002F7A99"/>
    <w:rsid w:val="00300101"/>
    <w:rsid w:val="00300277"/>
    <w:rsid w:val="00300A93"/>
    <w:rsid w:val="00301B32"/>
    <w:rsid w:val="00302B74"/>
    <w:rsid w:val="00302E5F"/>
    <w:rsid w:val="00302E63"/>
    <w:rsid w:val="0030302F"/>
    <w:rsid w:val="00303031"/>
    <w:rsid w:val="003032FD"/>
    <w:rsid w:val="00303B2E"/>
    <w:rsid w:val="00304323"/>
    <w:rsid w:val="003043CF"/>
    <w:rsid w:val="003045EB"/>
    <w:rsid w:val="0030460C"/>
    <w:rsid w:val="00304984"/>
    <w:rsid w:val="00304D94"/>
    <w:rsid w:val="00305459"/>
    <w:rsid w:val="00305C2D"/>
    <w:rsid w:val="00305D49"/>
    <w:rsid w:val="00305E27"/>
    <w:rsid w:val="00306408"/>
    <w:rsid w:val="00306505"/>
    <w:rsid w:val="003071E1"/>
    <w:rsid w:val="0030731C"/>
    <w:rsid w:val="003077E4"/>
    <w:rsid w:val="003079E3"/>
    <w:rsid w:val="00310FF2"/>
    <w:rsid w:val="00311546"/>
    <w:rsid w:val="00311B41"/>
    <w:rsid w:val="00311C15"/>
    <w:rsid w:val="00312147"/>
    <w:rsid w:val="003121CF"/>
    <w:rsid w:val="003124E9"/>
    <w:rsid w:val="003126E2"/>
    <w:rsid w:val="00312727"/>
    <w:rsid w:val="003135B5"/>
    <w:rsid w:val="00313AD6"/>
    <w:rsid w:val="003143A3"/>
    <w:rsid w:val="00314CD0"/>
    <w:rsid w:val="00314CE1"/>
    <w:rsid w:val="00316465"/>
    <w:rsid w:val="00316AAA"/>
    <w:rsid w:val="00316CD0"/>
    <w:rsid w:val="003172A6"/>
    <w:rsid w:val="00317459"/>
    <w:rsid w:val="0032007E"/>
    <w:rsid w:val="00320788"/>
    <w:rsid w:val="00320BD6"/>
    <w:rsid w:val="00321431"/>
    <w:rsid w:val="00321BB6"/>
    <w:rsid w:val="00322368"/>
    <w:rsid w:val="003223F1"/>
    <w:rsid w:val="00322B5C"/>
    <w:rsid w:val="003234B4"/>
    <w:rsid w:val="0032456D"/>
    <w:rsid w:val="00324B3E"/>
    <w:rsid w:val="00324C7D"/>
    <w:rsid w:val="003257F3"/>
    <w:rsid w:val="003262E9"/>
    <w:rsid w:val="00326506"/>
    <w:rsid w:val="00327A67"/>
    <w:rsid w:val="00327C6F"/>
    <w:rsid w:val="00330628"/>
    <w:rsid w:val="00330BF0"/>
    <w:rsid w:val="00330DE7"/>
    <w:rsid w:val="00330F62"/>
    <w:rsid w:val="0033155B"/>
    <w:rsid w:val="003319E8"/>
    <w:rsid w:val="00332069"/>
    <w:rsid w:val="003326CF"/>
    <w:rsid w:val="00332A75"/>
    <w:rsid w:val="0033433A"/>
    <w:rsid w:val="00334371"/>
    <w:rsid w:val="00334D50"/>
    <w:rsid w:val="003363D8"/>
    <w:rsid w:val="00336D2C"/>
    <w:rsid w:val="003370D4"/>
    <w:rsid w:val="00337C64"/>
    <w:rsid w:val="00337D51"/>
    <w:rsid w:val="003402AE"/>
    <w:rsid w:val="00340343"/>
    <w:rsid w:val="00340AEA"/>
    <w:rsid w:val="00340E55"/>
    <w:rsid w:val="00342493"/>
    <w:rsid w:val="003426BA"/>
    <w:rsid w:val="003430B3"/>
    <w:rsid w:val="003440B2"/>
    <w:rsid w:val="00345837"/>
    <w:rsid w:val="00346280"/>
    <w:rsid w:val="00346609"/>
    <w:rsid w:val="00346ABF"/>
    <w:rsid w:val="00347108"/>
    <w:rsid w:val="00347473"/>
    <w:rsid w:val="00350470"/>
    <w:rsid w:val="003504D0"/>
    <w:rsid w:val="00350B38"/>
    <w:rsid w:val="0035184F"/>
    <w:rsid w:val="00351CE5"/>
    <w:rsid w:val="00351F6B"/>
    <w:rsid w:val="00352E3A"/>
    <w:rsid w:val="00352F89"/>
    <w:rsid w:val="003530DF"/>
    <w:rsid w:val="00353259"/>
    <w:rsid w:val="00353850"/>
    <w:rsid w:val="003543DC"/>
    <w:rsid w:val="0035476B"/>
    <w:rsid w:val="00354879"/>
    <w:rsid w:val="00354AAA"/>
    <w:rsid w:val="00354B09"/>
    <w:rsid w:val="00354D88"/>
    <w:rsid w:val="00355247"/>
    <w:rsid w:val="00355742"/>
    <w:rsid w:val="00355CC7"/>
    <w:rsid w:val="003565C7"/>
    <w:rsid w:val="003565E5"/>
    <w:rsid w:val="00356DB7"/>
    <w:rsid w:val="00357371"/>
    <w:rsid w:val="00357859"/>
    <w:rsid w:val="00357AE7"/>
    <w:rsid w:val="00361270"/>
    <w:rsid w:val="0036146A"/>
    <w:rsid w:val="00362285"/>
    <w:rsid w:val="00362BD0"/>
    <w:rsid w:val="003634C3"/>
    <w:rsid w:val="00363761"/>
    <w:rsid w:val="00363F24"/>
    <w:rsid w:val="00365176"/>
    <w:rsid w:val="003654D5"/>
    <w:rsid w:val="00365BC9"/>
    <w:rsid w:val="00365C70"/>
    <w:rsid w:val="00366101"/>
    <w:rsid w:val="003661ED"/>
    <w:rsid w:val="00366496"/>
    <w:rsid w:val="0036652D"/>
    <w:rsid w:val="00366CB9"/>
    <w:rsid w:val="00367727"/>
    <w:rsid w:val="00367FC4"/>
    <w:rsid w:val="00370127"/>
    <w:rsid w:val="00370576"/>
    <w:rsid w:val="003706A9"/>
    <w:rsid w:val="003708C4"/>
    <w:rsid w:val="00370909"/>
    <w:rsid w:val="00370F87"/>
    <w:rsid w:val="00371FC0"/>
    <w:rsid w:val="00372292"/>
    <w:rsid w:val="0037293C"/>
    <w:rsid w:val="0037308A"/>
    <w:rsid w:val="00373A53"/>
    <w:rsid w:val="00374313"/>
    <w:rsid w:val="0037439D"/>
    <w:rsid w:val="00374434"/>
    <w:rsid w:val="003746D5"/>
    <w:rsid w:val="0037501C"/>
    <w:rsid w:val="00375AB9"/>
    <w:rsid w:val="00376404"/>
    <w:rsid w:val="003766E4"/>
    <w:rsid w:val="00376732"/>
    <w:rsid w:val="003806C3"/>
    <w:rsid w:val="00380D35"/>
    <w:rsid w:val="00380FE2"/>
    <w:rsid w:val="0038103C"/>
    <w:rsid w:val="00381C06"/>
    <w:rsid w:val="0038271D"/>
    <w:rsid w:val="00382A37"/>
    <w:rsid w:val="00383072"/>
    <w:rsid w:val="00383131"/>
    <w:rsid w:val="003838FC"/>
    <w:rsid w:val="003839C1"/>
    <w:rsid w:val="00383D57"/>
    <w:rsid w:val="00384514"/>
    <w:rsid w:val="00384FE7"/>
    <w:rsid w:val="003850E2"/>
    <w:rsid w:val="00385898"/>
    <w:rsid w:val="003859BF"/>
    <w:rsid w:val="00385C86"/>
    <w:rsid w:val="00386330"/>
    <w:rsid w:val="0038667E"/>
    <w:rsid w:val="00386866"/>
    <w:rsid w:val="00386ABF"/>
    <w:rsid w:val="00387953"/>
    <w:rsid w:val="00387A32"/>
    <w:rsid w:val="00387C08"/>
    <w:rsid w:val="00387C72"/>
    <w:rsid w:val="003902DA"/>
    <w:rsid w:val="003909AD"/>
    <w:rsid w:val="00390DC9"/>
    <w:rsid w:val="0039108A"/>
    <w:rsid w:val="0039135B"/>
    <w:rsid w:val="00391742"/>
    <w:rsid w:val="00392B61"/>
    <w:rsid w:val="003930A7"/>
    <w:rsid w:val="0039349E"/>
    <w:rsid w:val="00393705"/>
    <w:rsid w:val="0039375A"/>
    <w:rsid w:val="00393CF2"/>
    <w:rsid w:val="00393FC4"/>
    <w:rsid w:val="00394C76"/>
    <w:rsid w:val="003952E9"/>
    <w:rsid w:val="00396300"/>
    <w:rsid w:val="00396F31"/>
    <w:rsid w:val="00397136"/>
    <w:rsid w:val="003977FF"/>
    <w:rsid w:val="003978F7"/>
    <w:rsid w:val="00397FB5"/>
    <w:rsid w:val="003A05EB"/>
    <w:rsid w:val="003A183B"/>
    <w:rsid w:val="003A1948"/>
    <w:rsid w:val="003A1954"/>
    <w:rsid w:val="003A1DB5"/>
    <w:rsid w:val="003A5989"/>
    <w:rsid w:val="003A65A1"/>
    <w:rsid w:val="003A67CE"/>
    <w:rsid w:val="003A69A7"/>
    <w:rsid w:val="003A6EC7"/>
    <w:rsid w:val="003A6EDA"/>
    <w:rsid w:val="003A7ACB"/>
    <w:rsid w:val="003B027B"/>
    <w:rsid w:val="003B0397"/>
    <w:rsid w:val="003B0411"/>
    <w:rsid w:val="003B0B73"/>
    <w:rsid w:val="003B0E05"/>
    <w:rsid w:val="003B1116"/>
    <w:rsid w:val="003B22E6"/>
    <w:rsid w:val="003B31D8"/>
    <w:rsid w:val="003B47E3"/>
    <w:rsid w:val="003B48D4"/>
    <w:rsid w:val="003B4D0D"/>
    <w:rsid w:val="003B504C"/>
    <w:rsid w:val="003B5FA7"/>
    <w:rsid w:val="003B60F7"/>
    <w:rsid w:val="003B68B7"/>
    <w:rsid w:val="003B6AB7"/>
    <w:rsid w:val="003B76D1"/>
    <w:rsid w:val="003B7CDA"/>
    <w:rsid w:val="003C0017"/>
    <w:rsid w:val="003C00F3"/>
    <w:rsid w:val="003C01B9"/>
    <w:rsid w:val="003C0370"/>
    <w:rsid w:val="003C0C63"/>
    <w:rsid w:val="003C1C6B"/>
    <w:rsid w:val="003C2364"/>
    <w:rsid w:val="003C2B50"/>
    <w:rsid w:val="003C37B2"/>
    <w:rsid w:val="003C43B9"/>
    <w:rsid w:val="003C4737"/>
    <w:rsid w:val="003C5763"/>
    <w:rsid w:val="003C5C04"/>
    <w:rsid w:val="003C62E6"/>
    <w:rsid w:val="003C63F7"/>
    <w:rsid w:val="003C6F89"/>
    <w:rsid w:val="003C6FFA"/>
    <w:rsid w:val="003C708A"/>
    <w:rsid w:val="003C71CD"/>
    <w:rsid w:val="003C72C4"/>
    <w:rsid w:val="003C78BB"/>
    <w:rsid w:val="003C7FA2"/>
    <w:rsid w:val="003D01AC"/>
    <w:rsid w:val="003D0D81"/>
    <w:rsid w:val="003D15CA"/>
    <w:rsid w:val="003D298D"/>
    <w:rsid w:val="003D2C4E"/>
    <w:rsid w:val="003D31B4"/>
    <w:rsid w:val="003D415E"/>
    <w:rsid w:val="003D4E81"/>
    <w:rsid w:val="003D549C"/>
    <w:rsid w:val="003D56E2"/>
    <w:rsid w:val="003D5AC4"/>
    <w:rsid w:val="003D604F"/>
    <w:rsid w:val="003D61EB"/>
    <w:rsid w:val="003D70DA"/>
    <w:rsid w:val="003D797C"/>
    <w:rsid w:val="003E0269"/>
    <w:rsid w:val="003E03BE"/>
    <w:rsid w:val="003E042C"/>
    <w:rsid w:val="003E0603"/>
    <w:rsid w:val="003E0705"/>
    <w:rsid w:val="003E0BE2"/>
    <w:rsid w:val="003E1330"/>
    <w:rsid w:val="003E268B"/>
    <w:rsid w:val="003E28AC"/>
    <w:rsid w:val="003E2A2D"/>
    <w:rsid w:val="003E303A"/>
    <w:rsid w:val="003E315A"/>
    <w:rsid w:val="003E3D55"/>
    <w:rsid w:val="003E43EC"/>
    <w:rsid w:val="003E4515"/>
    <w:rsid w:val="003E4735"/>
    <w:rsid w:val="003E4EBE"/>
    <w:rsid w:val="003E4FBA"/>
    <w:rsid w:val="003E549E"/>
    <w:rsid w:val="003E555F"/>
    <w:rsid w:val="003E6667"/>
    <w:rsid w:val="003E670B"/>
    <w:rsid w:val="003E6A31"/>
    <w:rsid w:val="003E6C86"/>
    <w:rsid w:val="003E6DC1"/>
    <w:rsid w:val="003E6F90"/>
    <w:rsid w:val="003E719E"/>
    <w:rsid w:val="003E72FA"/>
    <w:rsid w:val="003E782A"/>
    <w:rsid w:val="003E7DF3"/>
    <w:rsid w:val="003E7F94"/>
    <w:rsid w:val="003F0179"/>
    <w:rsid w:val="003F01B7"/>
    <w:rsid w:val="003F366B"/>
    <w:rsid w:val="003F3CE8"/>
    <w:rsid w:val="003F43AB"/>
    <w:rsid w:val="003F4FA9"/>
    <w:rsid w:val="003F642E"/>
    <w:rsid w:val="003F6730"/>
    <w:rsid w:val="003F681D"/>
    <w:rsid w:val="003F704F"/>
    <w:rsid w:val="003F7EFF"/>
    <w:rsid w:val="004001B2"/>
    <w:rsid w:val="004002ED"/>
    <w:rsid w:val="00400703"/>
    <w:rsid w:val="00401101"/>
    <w:rsid w:val="00401F62"/>
    <w:rsid w:val="00402B86"/>
    <w:rsid w:val="00404557"/>
    <w:rsid w:val="0040469E"/>
    <w:rsid w:val="00404A4C"/>
    <w:rsid w:val="0040507F"/>
    <w:rsid w:val="00405E9A"/>
    <w:rsid w:val="0040633F"/>
    <w:rsid w:val="00406468"/>
    <w:rsid w:val="004065BC"/>
    <w:rsid w:val="00406730"/>
    <w:rsid w:val="00406894"/>
    <w:rsid w:val="00406ED9"/>
    <w:rsid w:val="00407570"/>
    <w:rsid w:val="00407E02"/>
    <w:rsid w:val="004108D2"/>
    <w:rsid w:val="00410EAF"/>
    <w:rsid w:val="004112E4"/>
    <w:rsid w:val="004113E6"/>
    <w:rsid w:val="00411951"/>
    <w:rsid w:val="00411B72"/>
    <w:rsid w:val="00412BE0"/>
    <w:rsid w:val="00413147"/>
    <w:rsid w:val="004133FC"/>
    <w:rsid w:val="00413B6C"/>
    <w:rsid w:val="00413C4A"/>
    <w:rsid w:val="00413F8D"/>
    <w:rsid w:val="00414120"/>
    <w:rsid w:val="0041515A"/>
    <w:rsid w:val="00415928"/>
    <w:rsid w:val="004159C5"/>
    <w:rsid w:val="004162E6"/>
    <w:rsid w:val="004201C4"/>
    <w:rsid w:val="00420E03"/>
    <w:rsid w:val="00421A71"/>
    <w:rsid w:val="00421B74"/>
    <w:rsid w:val="00422277"/>
    <w:rsid w:val="00422924"/>
    <w:rsid w:val="00423008"/>
    <w:rsid w:val="00423754"/>
    <w:rsid w:val="00424208"/>
    <w:rsid w:val="004249A3"/>
    <w:rsid w:val="00425852"/>
    <w:rsid w:val="004258F0"/>
    <w:rsid w:val="00425BCD"/>
    <w:rsid w:val="00425EDA"/>
    <w:rsid w:val="00426349"/>
    <w:rsid w:val="0042638A"/>
    <w:rsid w:val="00426712"/>
    <w:rsid w:val="00426DBD"/>
    <w:rsid w:val="004304BC"/>
    <w:rsid w:val="0043056D"/>
    <w:rsid w:val="004314C3"/>
    <w:rsid w:val="00431FE0"/>
    <w:rsid w:val="004327EE"/>
    <w:rsid w:val="004328DD"/>
    <w:rsid w:val="00432ED2"/>
    <w:rsid w:val="0043325F"/>
    <w:rsid w:val="00433618"/>
    <w:rsid w:val="00433C5A"/>
    <w:rsid w:val="00433F23"/>
    <w:rsid w:val="004343B6"/>
    <w:rsid w:val="0043457F"/>
    <w:rsid w:val="00434AAD"/>
    <w:rsid w:val="00436734"/>
    <w:rsid w:val="0043714E"/>
    <w:rsid w:val="004376E0"/>
    <w:rsid w:val="00440D70"/>
    <w:rsid w:val="0044146E"/>
    <w:rsid w:val="004418F5"/>
    <w:rsid w:val="00442BA6"/>
    <w:rsid w:val="00442EE6"/>
    <w:rsid w:val="004438B8"/>
    <w:rsid w:val="00444976"/>
    <w:rsid w:val="00444CAB"/>
    <w:rsid w:val="00444D61"/>
    <w:rsid w:val="004456E6"/>
    <w:rsid w:val="004462A1"/>
    <w:rsid w:val="00446655"/>
    <w:rsid w:val="004478E0"/>
    <w:rsid w:val="00447A02"/>
    <w:rsid w:val="00450027"/>
    <w:rsid w:val="00451803"/>
    <w:rsid w:val="004519BD"/>
    <w:rsid w:val="0045234A"/>
    <w:rsid w:val="004525F3"/>
    <w:rsid w:val="00452AFF"/>
    <w:rsid w:val="00452FDC"/>
    <w:rsid w:val="004541EA"/>
    <w:rsid w:val="0045437E"/>
    <w:rsid w:val="004548B8"/>
    <w:rsid w:val="00455335"/>
    <w:rsid w:val="00455702"/>
    <w:rsid w:val="00455862"/>
    <w:rsid w:val="00455DFF"/>
    <w:rsid w:val="00455EF6"/>
    <w:rsid w:val="0045600C"/>
    <w:rsid w:val="0045617B"/>
    <w:rsid w:val="00456301"/>
    <w:rsid w:val="004563ED"/>
    <w:rsid w:val="0045701C"/>
    <w:rsid w:val="0046057E"/>
    <w:rsid w:val="00460992"/>
    <w:rsid w:val="00460C3C"/>
    <w:rsid w:val="00460FD6"/>
    <w:rsid w:val="00461157"/>
    <w:rsid w:val="0046139A"/>
    <w:rsid w:val="00461523"/>
    <w:rsid w:val="00461AC5"/>
    <w:rsid w:val="004629B2"/>
    <w:rsid w:val="00462AF5"/>
    <w:rsid w:val="00463C52"/>
    <w:rsid w:val="00463DD5"/>
    <w:rsid w:val="00463E08"/>
    <w:rsid w:val="00464180"/>
    <w:rsid w:val="00464628"/>
    <w:rsid w:val="00464D4B"/>
    <w:rsid w:val="00464EA8"/>
    <w:rsid w:val="00464EBF"/>
    <w:rsid w:val="00465315"/>
    <w:rsid w:val="004654ED"/>
    <w:rsid w:val="004655B0"/>
    <w:rsid w:val="00465B85"/>
    <w:rsid w:val="004671FE"/>
    <w:rsid w:val="00467ACF"/>
    <w:rsid w:val="00467D8E"/>
    <w:rsid w:val="0047004D"/>
    <w:rsid w:val="0047019C"/>
    <w:rsid w:val="00470D3B"/>
    <w:rsid w:val="0047103F"/>
    <w:rsid w:val="00471AC4"/>
    <w:rsid w:val="00471E44"/>
    <w:rsid w:val="00471E5F"/>
    <w:rsid w:val="00471F16"/>
    <w:rsid w:val="0047246E"/>
    <w:rsid w:val="004724C9"/>
    <w:rsid w:val="0047268A"/>
    <w:rsid w:val="0047313C"/>
    <w:rsid w:val="0047322D"/>
    <w:rsid w:val="00473714"/>
    <w:rsid w:val="00473AF9"/>
    <w:rsid w:val="004746B8"/>
    <w:rsid w:val="004760BD"/>
    <w:rsid w:val="00476838"/>
    <w:rsid w:val="00476B0D"/>
    <w:rsid w:val="00476C65"/>
    <w:rsid w:val="00476E8A"/>
    <w:rsid w:val="00480263"/>
    <w:rsid w:val="00480571"/>
    <w:rsid w:val="004817C8"/>
    <w:rsid w:val="00481DC8"/>
    <w:rsid w:val="00481EF7"/>
    <w:rsid w:val="004825F8"/>
    <w:rsid w:val="004828D5"/>
    <w:rsid w:val="0048299A"/>
    <w:rsid w:val="00483A8B"/>
    <w:rsid w:val="00483DD1"/>
    <w:rsid w:val="00483ED5"/>
    <w:rsid w:val="00484807"/>
    <w:rsid w:val="00484EA5"/>
    <w:rsid w:val="00484FE0"/>
    <w:rsid w:val="00485A8F"/>
    <w:rsid w:val="00485CF9"/>
    <w:rsid w:val="0048633B"/>
    <w:rsid w:val="00486874"/>
    <w:rsid w:val="00486961"/>
    <w:rsid w:val="0048696C"/>
    <w:rsid w:val="0048760B"/>
    <w:rsid w:val="004877C4"/>
    <w:rsid w:val="00487820"/>
    <w:rsid w:val="00487F01"/>
    <w:rsid w:val="00490222"/>
    <w:rsid w:val="0049053C"/>
    <w:rsid w:val="0049074B"/>
    <w:rsid w:val="00490E5A"/>
    <w:rsid w:val="004914BC"/>
    <w:rsid w:val="004917BB"/>
    <w:rsid w:val="00491805"/>
    <w:rsid w:val="00491B14"/>
    <w:rsid w:val="00491ED1"/>
    <w:rsid w:val="0049270D"/>
    <w:rsid w:val="00492B96"/>
    <w:rsid w:val="00493199"/>
    <w:rsid w:val="00494A6E"/>
    <w:rsid w:val="00494D5E"/>
    <w:rsid w:val="004955CF"/>
    <w:rsid w:val="00495603"/>
    <w:rsid w:val="00496ABB"/>
    <w:rsid w:val="00497587"/>
    <w:rsid w:val="004A1A09"/>
    <w:rsid w:val="004A230E"/>
    <w:rsid w:val="004A268D"/>
    <w:rsid w:val="004A315C"/>
    <w:rsid w:val="004A3B12"/>
    <w:rsid w:val="004A3C78"/>
    <w:rsid w:val="004A3E28"/>
    <w:rsid w:val="004A45AE"/>
    <w:rsid w:val="004A4811"/>
    <w:rsid w:val="004A4BAD"/>
    <w:rsid w:val="004A4C17"/>
    <w:rsid w:val="004A5404"/>
    <w:rsid w:val="004A5BED"/>
    <w:rsid w:val="004A5E6A"/>
    <w:rsid w:val="004A652D"/>
    <w:rsid w:val="004A6597"/>
    <w:rsid w:val="004A7A04"/>
    <w:rsid w:val="004A7D1F"/>
    <w:rsid w:val="004A7E9E"/>
    <w:rsid w:val="004B06A7"/>
    <w:rsid w:val="004B0986"/>
    <w:rsid w:val="004B1474"/>
    <w:rsid w:val="004B1D8E"/>
    <w:rsid w:val="004B1DF2"/>
    <w:rsid w:val="004B24DF"/>
    <w:rsid w:val="004B2B06"/>
    <w:rsid w:val="004B306B"/>
    <w:rsid w:val="004B30F8"/>
    <w:rsid w:val="004B3339"/>
    <w:rsid w:val="004B35B0"/>
    <w:rsid w:val="004B37CE"/>
    <w:rsid w:val="004B3D69"/>
    <w:rsid w:val="004B48F2"/>
    <w:rsid w:val="004B4A6C"/>
    <w:rsid w:val="004B553D"/>
    <w:rsid w:val="004B59CA"/>
    <w:rsid w:val="004B5DDF"/>
    <w:rsid w:val="004B5E05"/>
    <w:rsid w:val="004B6F12"/>
    <w:rsid w:val="004B7036"/>
    <w:rsid w:val="004B70E4"/>
    <w:rsid w:val="004B72C0"/>
    <w:rsid w:val="004B7763"/>
    <w:rsid w:val="004C0284"/>
    <w:rsid w:val="004C083A"/>
    <w:rsid w:val="004C0936"/>
    <w:rsid w:val="004C0BB4"/>
    <w:rsid w:val="004C0EAC"/>
    <w:rsid w:val="004C0EC6"/>
    <w:rsid w:val="004C0F93"/>
    <w:rsid w:val="004C152D"/>
    <w:rsid w:val="004C1EAE"/>
    <w:rsid w:val="004C232A"/>
    <w:rsid w:val="004C32B8"/>
    <w:rsid w:val="004C3688"/>
    <w:rsid w:val="004C3B03"/>
    <w:rsid w:val="004C54AB"/>
    <w:rsid w:val="004C5E4B"/>
    <w:rsid w:val="004C65D0"/>
    <w:rsid w:val="004C6DAC"/>
    <w:rsid w:val="004C6F4B"/>
    <w:rsid w:val="004C6F6D"/>
    <w:rsid w:val="004C7782"/>
    <w:rsid w:val="004C7C34"/>
    <w:rsid w:val="004C7D17"/>
    <w:rsid w:val="004D099B"/>
    <w:rsid w:val="004D0A86"/>
    <w:rsid w:val="004D0B6A"/>
    <w:rsid w:val="004D0DF3"/>
    <w:rsid w:val="004D10E5"/>
    <w:rsid w:val="004D119E"/>
    <w:rsid w:val="004D25CC"/>
    <w:rsid w:val="004D2E43"/>
    <w:rsid w:val="004D369B"/>
    <w:rsid w:val="004D37D6"/>
    <w:rsid w:val="004D3A07"/>
    <w:rsid w:val="004D43D8"/>
    <w:rsid w:val="004D450A"/>
    <w:rsid w:val="004D456C"/>
    <w:rsid w:val="004D4D93"/>
    <w:rsid w:val="004D51BE"/>
    <w:rsid w:val="004D52FA"/>
    <w:rsid w:val="004D5B1C"/>
    <w:rsid w:val="004D5D24"/>
    <w:rsid w:val="004D5E36"/>
    <w:rsid w:val="004D61E5"/>
    <w:rsid w:val="004D624B"/>
    <w:rsid w:val="004D654D"/>
    <w:rsid w:val="004E088D"/>
    <w:rsid w:val="004E08A0"/>
    <w:rsid w:val="004E0C59"/>
    <w:rsid w:val="004E18AA"/>
    <w:rsid w:val="004E1B29"/>
    <w:rsid w:val="004E1EFE"/>
    <w:rsid w:val="004E2BA7"/>
    <w:rsid w:val="004E2E5F"/>
    <w:rsid w:val="004E36B7"/>
    <w:rsid w:val="004E3C8E"/>
    <w:rsid w:val="004E3F22"/>
    <w:rsid w:val="004E4775"/>
    <w:rsid w:val="004E6188"/>
    <w:rsid w:val="004E633C"/>
    <w:rsid w:val="004F06E2"/>
    <w:rsid w:val="004F0851"/>
    <w:rsid w:val="004F091A"/>
    <w:rsid w:val="004F11EF"/>
    <w:rsid w:val="004F1252"/>
    <w:rsid w:val="004F2FE5"/>
    <w:rsid w:val="004F3112"/>
    <w:rsid w:val="004F32EC"/>
    <w:rsid w:val="004F36DD"/>
    <w:rsid w:val="004F3E28"/>
    <w:rsid w:val="004F3F23"/>
    <w:rsid w:val="004F459F"/>
    <w:rsid w:val="004F4FF8"/>
    <w:rsid w:val="004F53D0"/>
    <w:rsid w:val="004F5943"/>
    <w:rsid w:val="004F5F91"/>
    <w:rsid w:val="004F61FD"/>
    <w:rsid w:val="004F64C1"/>
    <w:rsid w:val="004F6DC2"/>
    <w:rsid w:val="004F7800"/>
    <w:rsid w:val="004F7AC6"/>
    <w:rsid w:val="005009A5"/>
    <w:rsid w:val="00500B85"/>
    <w:rsid w:val="00500C2D"/>
    <w:rsid w:val="005012C8"/>
    <w:rsid w:val="0050149E"/>
    <w:rsid w:val="0050162E"/>
    <w:rsid w:val="0050182C"/>
    <w:rsid w:val="00502376"/>
    <w:rsid w:val="00503030"/>
    <w:rsid w:val="00503C18"/>
    <w:rsid w:val="00503E05"/>
    <w:rsid w:val="0050496A"/>
    <w:rsid w:val="0050589B"/>
    <w:rsid w:val="00505944"/>
    <w:rsid w:val="0050598F"/>
    <w:rsid w:val="00505FF8"/>
    <w:rsid w:val="005063D5"/>
    <w:rsid w:val="00506F63"/>
    <w:rsid w:val="005075DA"/>
    <w:rsid w:val="00507963"/>
    <w:rsid w:val="0050798E"/>
    <w:rsid w:val="00507D91"/>
    <w:rsid w:val="00507DD8"/>
    <w:rsid w:val="00507F64"/>
    <w:rsid w:val="005112C8"/>
    <w:rsid w:val="00511767"/>
    <w:rsid w:val="0051196F"/>
    <w:rsid w:val="00511D4D"/>
    <w:rsid w:val="00511DF5"/>
    <w:rsid w:val="005124CA"/>
    <w:rsid w:val="005128A3"/>
    <w:rsid w:val="00512B2A"/>
    <w:rsid w:val="0051375C"/>
    <w:rsid w:val="0051440E"/>
    <w:rsid w:val="0051498F"/>
    <w:rsid w:val="0051594A"/>
    <w:rsid w:val="0051620D"/>
    <w:rsid w:val="005163A7"/>
    <w:rsid w:val="00516ABD"/>
    <w:rsid w:val="00516D17"/>
    <w:rsid w:val="00516D85"/>
    <w:rsid w:val="005178B8"/>
    <w:rsid w:val="00517F69"/>
    <w:rsid w:val="005200B3"/>
    <w:rsid w:val="00520F1B"/>
    <w:rsid w:val="005212DA"/>
    <w:rsid w:val="0052186C"/>
    <w:rsid w:val="00522A91"/>
    <w:rsid w:val="0052372C"/>
    <w:rsid w:val="005237E7"/>
    <w:rsid w:val="00524B08"/>
    <w:rsid w:val="00525CB5"/>
    <w:rsid w:val="00525DF5"/>
    <w:rsid w:val="005264F3"/>
    <w:rsid w:val="005275EE"/>
    <w:rsid w:val="005276C4"/>
    <w:rsid w:val="0052792A"/>
    <w:rsid w:val="00527C73"/>
    <w:rsid w:val="005308D0"/>
    <w:rsid w:val="00530FED"/>
    <w:rsid w:val="00531988"/>
    <w:rsid w:val="00531992"/>
    <w:rsid w:val="005320BF"/>
    <w:rsid w:val="00532378"/>
    <w:rsid w:val="00532607"/>
    <w:rsid w:val="00532CF5"/>
    <w:rsid w:val="005335EA"/>
    <w:rsid w:val="005336FF"/>
    <w:rsid w:val="0053374E"/>
    <w:rsid w:val="005337C6"/>
    <w:rsid w:val="0053397B"/>
    <w:rsid w:val="00533AF5"/>
    <w:rsid w:val="00533B76"/>
    <w:rsid w:val="00533D80"/>
    <w:rsid w:val="00534280"/>
    <w:rsid w:val="0053429E"/>
    <w:rsid w:val="00534AC0"/>
    <w:rsid w:val="00534B54"/>
    <w:rsid w:val="00534F90"/>
    <w:rsid w:val="005352D1"/>
    <w:rsid w:val="00536160"/>
    <w:rsid w:val="005366E2"/>
    <w:rsid w:val="00536FAC"/>
    <w:rsid w:val="005371C5"/>
    <w:rsid w:val="00537B12"/>
    <w:rsid w:val="00537EF6"/>
    <w:rsid w:val="00540418"/>
    <w:rsid w:val="0054077A"/>
    <w:rsid w:val="005409CA"/>
    <w:rsid w:val="00540F25"/>
    <w:rsid w:val="00542434"/>
    <w:rsid w:val="00542587"/>
    <w:rsid w:val="005431E1"/>
    <w:rsid w:val="005440AD"/>
    <w:rsid w:val="005441C0"/>
    <w:rsid w:val="005446BF"/>
    <w:rsid w:val="00544F61"/>
    <w:rsid w:val="005455D4"/>
    <w:rsid w:val="005458F5"/>
    <w:rsid w:val="005458F9"/>
    <w:rsid w:val="00545946"/>
    <w:rsid w:val="00546099"/>
    <w:rsid w:val="005467EB"/>
    <w:rsid w:val="00547175"/>
    <w:rsid w:val="005472F6"/>
    <w:rsid w:val="0054740E"/>
    <w:rsid w:val="00550E50"/>
    <w:rsid w:val="00550F1F"/>
    <w:rsid w:val="005513C6"/>
    <w:rsid w:val="00551E16"/>
    <w:rsid w:val="0055249C"/>
    <w:rsid w:val="005524DD"/>
    <w:rsid w:val="005532B7"/>
    <w:rsid w:val="00553755"/>
    <w:rsid w:val="00553C37"/>
    <w:rsid w:val="005541E3"/>
    <w:rsid w:val="0055489B"/>
    <w:rsid w:val="005548C1"/>
    <w:rsid w:val="0055502C"/>
    <w:rsid w:val="0055645D"/>
    <w:rsid w:val="00556C4C"/>
    <w:rsid w:val="005570B6"/>
    <w:rsid w:val="00557E16"/>
    <w:rsid w:val="00560673"/>
    <w:rsid w:val="00560CDC"/>
    <w:rsid w:val="0056151C"/>
    <w:rsid w:val="00561AE4"/>
    <w:rsid w:val="00561C53"/>
    <w:rsid w:val="00561F1B"/>
    <w:rsid w:val="00561F1E"/>
    <w:rsid w:val="00562260"/>
    <w:rsid w:val="00562269"/>
    <w:rsid w:val="005624B4"/>
    <w:rsid w:val="00563A55"/>
    <w:rsid w:val="00563D85"/>
    <w:rsid w:val="00564402"/>
    <w:rsid w:val="00564961"/>
    <w:rsid w:val="00564DA9"/>
    <w:rsid w:val="00565195"/>
    <w:rsid w:val="00565681"/>
    <w:rsid w:val="00565F2B"/>
    <w:rsid w:val="00566748"/>
    <w:rsid w:val="00566BC7"/>
    <w:rsid w:val="00566F97"/>
    <w:rsid w:val="00567416"/>
    <w:rsid w:val="0056779E"/>
    <w:rsid w:val="00567C4C"/>
    <w:rsid w:val="00567DA2"/>
    <w:rsid w:val="00571178"/>
    <w:rsid w:val="005711D8"/>
    <w:rsid w:val="00571294"/>
    <w:rsid w:val="005719A3"/>
    <w:rsid w:val="00572847"/>
    <w:rsid w:val="00572B3D"/>
    <w:rsid w:val="00572E7B"/>
    <w:rsid w:val="005733CD"/>
    <w:rsid w:val="0057353B"/>
    <w:rsid w:val="005736A5"/>
    <w:rsid w:val="00573921"/>
    <w:rsid w:val="0057409E"/>
    <w:rsid w:val="0057434E"/>
    <w:rsid w:val="0057486F"/>
    <w:rsid w:val="00574BC0"/>
    <w:rsid w:val="00574D0B"/>
    <w:rsid w:val="0057551C"/>
    <w:rsid w:val="00575D84"/>
    <w:rsid w:val="0057666A"/>
    <w:rsid w:val="00577173"/>
    <w:rsid w:val="005778C0"/>
    <w:rsid w:val="005778D6"/>
    <w:rsid w:val="00577C62"/>
    <w:rsid w:val="00580220"/>
    <w:rsid w:val="005803BF"/>
    <w:rsid w:val="00580F08"/>
    <w:rsid w:val="005810D2"/>
    <w:rsid w:val="005812AD"/>
    <w:rsid w:val="00581952"/>
    <w:rsid w:val="005819BD"/>
    <w:rsid w:val="00581EFF"/>
    <w:rsid w:val="0058295E"/>
    <w:rsid w:val="005835BB"/>
    <w:rsid w:val="00583AB6"/>
    <w:rsid w:val="00583B49"/>
    <w:rsid w:val="00584289"/>
    <w:rsid w:val="0058435C"/>
    <w:rsid w:val="00584A24"/>
    <w:rsid w:val="00584E64"/>
    <w:rsid w:val="005852E9"/>
    <w:rsid w:val="00585461"/>
    <w:rsid w:val="005854C8"/>
    <w:rsid w:val="005859E1"/>
    <w:rsid w:val="005859E2"/>
    <w:rsid w:val="00586D02"/>
    <w:rsid w:val="0058711D"/>
    <w:rsid w:val="0058762D"/>
    <w:rsid w:val="00587793"/>
    <w:rsid w:val="00587AB7"/>
    <w:rsid w:val="00587B5E"/>
    <w:rsid w:val="00590141"/>
    <w:rsid w:val="005902BA"/>
    <w:rsid w:val="0059055D"/>
    <w:rsid w:val="00590603"/>
    <w:rsid w:val="005913AF"/>
    <w:rsid w:val="00591426"/>
    <w:rsid w:val="005917AC"/>
    <w:rsid w:val="00591AB0"/>
    <w:rsid w:val="00592051"/>
    <w:rsid w:val="00592CE4"/>
    <w:rsid w:val="00593729"/>
    <w:rsid w:val="00594161"/>
    <w:rsid w:val="00594355"/>
    <w:rsid w:val="00595AEF"/>
    <w:rsid w:val="00595C00"/>
    <w:rsid w:val="00595CFB"/>
    <w:rsid w:val="00596986"/>
    <w:rsid w:val="00597446"/>
    <w:rsid w:val="005A0245"/>
    <w:rsid w:val="005A0867"/>
    <w:rsid w:val="005A1361"/>
    <w:rsid w:val="005A13FF"/>
    <w:rsid w:val="005A1FC0"/>
    <w:rsid w:val="005A2DBB"/>
    <w:rsid w:val="005A3530"/>
    <w:rsid w:val="005A391B"/>
    <w:rsid w:val="005A3A36"/>
    <w:rsid w:val="005A3E3D"/>
    <w:rsid w:val="005A426B"/>
    <w:rsid w:val="005A52AE"/>
    <w:rsid w:val="005A5FA0"/>
    <w:rsid w:val="005A6446"/>
    <w:rsid w:val="005A666E"/>
    <w:rsid w:val="005A6CE4"/>
    <w:rsid w:val="005A7254"/>
    <w:rsid w:val="005A74B7"/>
    <w:rsid w:val="005A7511"/>
    <w:rsid w:val="005B022D"/>
    <w:rsid w:val="005B04FC"/>
    <w:rsid w:val="005B092E"/>
    <w:rsid w:val="005B0CBD"/>
    <w:rsid w:val="005B0D46"/>
    <w:rsid w:val="005B2120"/>
    <w:rsid w:val="005B2599"/>
    <w:rsid w:val="005B31C0"/>
    <w:rsid w:val="005B3809"/>
    <w:rsid w:val="005B3D72"/>
    <w:rsid w:val="005B3F52"/>
    <w:rsid w:val="005B4396"/>
    <w:rsid w:val="005B4D70"/>
    <w:rsid w:val="005B5371"/>
    <w:rsid w:val="005B5AC6"/>
    <w:rsid w:val="005B5EB1"/>
    <w:rsid w:val="005B6460"/>
    <w:rsid w:val="005B651A"/>
    <w:rsid w:val="005B6711"/>
    <w:rsid w:val="005B6717"/>
    <w:rsid w:val="005B67C5"/>
    <w:rsid w:val="005B6C94"/>
    <w:rsid w:val="005B7405"/>
    <w:rsid w:val="005B7622"/>
    <w:rsid w:val="005C09EF"/>
    <w:rsid w:val="005C0FAA"/>
    <w:rsid w:val="005C1930"/>
    <w:rsid w:val="005C1C31"/>
    <w:rsid w:val="005C21D4"/>
    <w:rsid w:val="005C24CA"/>
    <w:rsid w:val="005C2766"/>
    <w:rsid w:val="005C29CC"/>
    <w:rsid w:val="005C2F4C"/>
    <w:rsid w:val="005C3CD5"/>
    <w:rsid w:val="005C4AEE"/>
    <w:rsid w:val="005C4E00"/>
    <w:rsid w:val="005C585D"/>
    <w:rsid w:val="005C5AD2"/>
    <w:rsid w:val="005C5E79"/>
    <w:rsid w:val="005C665A"/>
    <w:rsid w:val="005C6B67"/>
    <w:rsid w:val="005D010C"/>
    <w:rsid w:val="005D0399"/>
    <w:rsid w:val="005D0B11"/>
    <w:rsid w:val="005D1B11"/>
    <w:rsid w:val="005D1CCE"/>
    <w:rsid w:val="005D2241"/>
    <w:rsid w:val="005D2526"/>
    <w:rsid w:val="005D3030"/>
    <w:rsid w:val="005D3F78"/>
    <w:rsid w:val="005D4625"/>
    <w:rsid w:val="005D4921"/>
    <w:rsid w:val="005D4C38"/>
    <w:rsid w:val="005D678A"/>
    <w:rsid w:val="005D7514"/>
    <w:rsid w:val="005D75BB"/>
    <w:rsid w:val="005D7ABB"/>
    <w:rsid w:val="005D7B1F"/>
    <w:rsid w:val="005D7B2E"/>
    <w:rsid w:val="005D7FB1"/>
    <w:rsid w:val="005E01E1"/>
    <w:rsid w:val="005E038F"/>
    <w:rsid w:val="005E0BE5"/>
    <w:rsid w:val="005E1069"/>
    <w:rsid w:val="005E1305"/>
    <w:rsid w:val="005E231F"/>
    <w:rsid w:val="005E25FB"/>
    <w:rsid w:val="005E33C2"/>
    <w:rsid w:val="005E3481"/>
    <w:rsid w:val="005E37D3"/>
    <w:rsid w:val="005E386E"/>
    <w:rsid w:val="005E3F70"/>
    <w:rsid w:val="005E42C3"/>
    <w:rsid w:val="005E43D4"/>
    <w:rsid w:val="005E50F5"/>
    <w:rsid w:val="005E549F"/>
    <w:rsid w:val="005E64CB"/>
    <w:rsid w:val="005E799E"/>
    <w:rsid w:val="005F05A8"/>
    <w:rsid w:val="005F0664"/>
    <w:rsid w:val="005F11C1"/>
    <w:rsid w:val="005F15B8"/>
    <w:rsid w:val="005F25C7"/>
    <w:rsid w:val="005F293E"/>
    <w:rsid w:val="005F2E74"/>
    <w:rsid w:val="005F30A0"/>
    <w:rsid w:val="005F3D46"/>
    <w:rsid w:val="005F4088"/>
    <w:rsid w:val="005F4247"/>
    <w:rsid w:val="005F43AB"/>
    <w:rsid w:val="005F4C2A"/>
    <w:rsid w:val="005F4CC8"/>
    <w:rsid w:val="005F4F17"/>
    <w:rsid w:val="005F5239"/>
    <w:rsid w:val="005F544A"/>
    <w:rsid w:val="005F56C1"/>
    <w:rsid w:val="005F6250"/>
    <w:rsid w:val="005F6356"/>
    <w:rsid w:val="005F63A3"/>
    <w:rsid w:val="005F6A06"/>
    <w:rsid w:val="005F6FFE"/>
    <w:rsid w:val="005F7240"/>
    <w:rsid w:val="005F761B"/>
    <w:rsid w:val="00600012"/>
    <w:rsid w:val="00600061"/>
    <w:rsid w:val="00600A61"/>
    <w:rsid w:val="00601820"/>
    <w:rsid w:val="006018B0"/>
    <w:rsid w:val="00601911"/>
    <w:rsid w:val="0060213C"/>
    <w:rsid w:val="006031AF"/>
    <w:rsid w:val="00603755"/>
    <w:rsid w:val="00603E80"/>
    <w:rsid w:val="0060489E"/>
    <w:rsid w:val="006048CE"/>
    <w:rsid w:val="0060528D"/>
    <w:rsid w:val="0060645E"/>
    <w:rsid w:val="006069C0"/>
    <w:rsid w:val="00607113"/>
    <w:rsid w:val="00607AE1"/>
    <w:rsid w:val="006102A5"/>
    <w:rsid w:val="006103B9"/>
    <w:rsid w:val="006106CF"/>
    <w:rsid w:val="00610EF4"/>
    <w:rsid w:val="0061114E"/>
    <w:rsid w:val="006117FD"/>
    <w:rsid w:val="00611C7C"/>
    <w:rsid w:val="00611EF9"/>
    <w:rsid w:val="00612032"/>
    <w:rsid w:val="00612351"/>
    <w:rsid w:val="0061272F"/>
    <w:rsid w:val="006133D3"/>
    <w:rsid w:val="006137F7"/>
    <w:rsid w:val="00613904"/>
    <w:rsid w:val="0061422D"/>
    <w:rsid w:val="006143ED"/>
    <w:rsid w:val="00614A4F"/>
    <w:rsid w:val="00614C63"/>
    <w:rsid w:val="006155A7"/>
    <w:rsid w:val="00615B1B"/>
    <w:rsid w:val="00615D26"/>
    <w:rsid w:val="00616309"/>
    <w:rsid w:val="00616C0B"/>
    <w:rsid w:val="00616F50"/>
    <w:rsid w:val="00617029"/>
    <w:rsid w:val="006175D0"/>
    <w:rsid w:val="00617FD6"/>
    <w:rsid w:val="0062032C"/>
    <w:rsid w:val="00620464"/>
    <w:rsid w:val="00621342"/>
    <w:rsid w:val="006216E0"/>
    <w:rsid w:val="00621F25"/>
    <w:rsid w:val="00622195"/>
    <w:rsid w:val="006224AD"/>
    <w:rsid w:val="006226FF"/>
    <w:rsid w:val="006230E6"/>
    <w:rsid w:val="00623463"/>
    <w:rsid w:val="00623B79"/>
    <w:rsid w:val="006245E6"/>
    <w:rsid w:val="00624798"/>
    <w:rsid w:val="00625139"/>
    <w:rsid w:val="00625C48"/>
    <w:rsid w:val="00626181"/>
    <w:rsid w:val="00626280"/>
    <w:rsid w:val="00626EBA"/>
    <w:rsid w:val="00627D2C"/>
    <w:rsid w:val="00627DCA"/>
    <w:rsid w:val="006300D7"/>
    <w:rsid w:val="0063062F"/>
    <w:rsid w:val="00631EA1"/>
    <w:rsid w:val="006325DD"/>
    <w:rsid w:val="006330C2"/>
    <w:rsid w:val="006333D0"/>
    <w:rsid w:val="00633E0C"/>
    <w:rsid w:val="00634BCB"/>
    <w:rsid w:val="00634F20"/>
    <w:rsid w:val="0063501E"/>
    <w:rsid w:val="0063580B"/>
    <w:rsid w:val="00636B79"/>
    <w:rsid w:val="00636BA5"/>
    <w:rsid w:val="00636E77"/>
    <w:rsid w:val="00637AF0"/>
    <w:rsid w:val="00641115"/>
    <w:rsid w:val="00641343"/>
    <w:rsid w:val="006416F0"/>
    <w:rsid w:val="006420CF"/>
    <w:rsid w:val="0064248B"/>
    <w:rsid w:val="00642503"/>
    <w:rsid w:val="00643B87"/>
    <w:rsid w:val="00643DA0"/>
    <w:rsid w:val="00645DFA"/>
    <w:rsid w:val="0064669B"/>
    <w:rsid w:val="0064681C"/>
    <w:rsid w:val="006469AE"/>
    <w:rsid w:val="006469C1"/>
    <w:rsid w:val="00647A25"/>
    <w:rsid w:val="00647A8D"/>
    <w:rsid w:val="00647BB3"/>
    <w:rsid w:val="00647C5A"/>
    <w:rsid w:val="00647CE8"/>
    <w:rsid w:val="006500A0"/>
    <w:rsid w:val="006509A8"/>
    <w:rsid w:val="00650ABF"/>
    <w:rsid w:val="00651C8A"/>
    <w:rsid w:val="00651E91"/>
    <w:rsid w:val="006528CF"/>
    <w:rsid w:val="00653148"/>
    <w:rsid w:val="006533CC"/>
    <w:rsid w:val="006548FC"/>
    <w:rsid w:val="00654A8F"/>
    <w:rsid w:val="00654F8A"/>
    <w:rsid w:val="00654FC0"/>
    <w:rsid w:val="0065567D"/>
    <w:rsid w:val="006562AA"/>
    <w:rsid w:val="00656ABA"/>
    <w:rsid w:val="00656CA4"/>
    <w:rsid w:val="00657063"/>
    <w:rsid w:val="00657441"/>
    <w:rsid w:val="00660F53"/>
    <w:rsid w:val="00661443"/>
    <w:rsid w:val="00661825"/>
    <w:rsid w:val="00661EE0"/>
    <w:rsid w:val="00662C4F"/>
    <w:rsid w:val="00662E95"/>
    <w:rsid w:val="006630C5"/>
    <w:rsid w:val="006636A8"/>
    <w:rsid w:val="00663D23"/>
    <w:rsid w:val="00664025"/>
    <w:rsid w:val="00664338"/>
    <w:rsid w:val="00664C3E"/>
    <w:rsid w:val="00665073"/>
    <w:rsid w:val="0066527C"/>
    <w:rsid w:val="0066546D"/>
    <w:rsid w:val="00665C16"/>
    <w:rsid w:val="006660C0"/>
    <w:rsid w:val="006667B1"/>
    <w:rsid w:val="00666B53"/>
    <w:rsid w:val="0067009D"/>
    <w:rsid w:val="00670D83"/>
    <w:rsid w:val="00670EE9"/>
    <w:rsid w:val="00671F00"/>
    <w:rsid w:val="0067269F"/>
    <w:rsid w:val="00673D5C"/>
    <w:rsid w:val="006740E6"/>
    <w:rsid w:val="0067504D"/>
    <w:rsid w:val="006752A1"/>
    <w:rsid w:val="006759A0"/>
    <w:rsid w:val="00675BFD"/>
    <w:rsid w:val="00676412"/>
    <w:rsid w:val="006772B4"/>
    <w:rsid w:val="00677AFB"/>
    <w:rsid w:val="006800AC"/>
    <w:rsid w:val="00680125"/>
    <w:rsid w:val="0068084D"/>
    <w:rsid w:val="00680927"/>
    <w:rsid w:val="006810EF"/>
    <w:rsid w:val="00681505"/>
    <w:rsid w:val="0068151F"/>
    <w:rsid w:val="00681F63"/>
    <w:rsid w:val="006825DA"/>
    <w:rsid w:val="006831EB"/>
    <w:rsid w:val="00683DCA"/>
    <w:rsid w:val="00683E2E"/>
    <w:rsid w:val="00684AE8"/>
    <w:rsid w:val="00684D3E"/>
    <w:rsid w:val="00685383"/>
    <w:rsid w:val="006855A7"/>
    <w:rsid w:val="00685B63"/>
    <w:rsid w:val="00686150"/>
    <w:rsid w:val="006863F2"/>
    <w:rsid w:val="00686C6C"/>
    <w:rsid w:val="00686EC8"/>
    <w:rsid w:val="00687066"/>
    <w:rsid w:val="0068762C"/>
    <w:rsid w:val="00687A36"/>
    <w:rsid w:val="00690958"/>
    <w:rsid w:val="00690EB1"/>
    <w:rsid w:val="00691705"/>
    <w:rsid w:val="006920A5"/>
    <w:rsid w:val="00692AA9"/>
    <w:rsid w:val="00692BB3"/>
    <w:rsid w:val="00693D00"/>
    <w:rsid w:val="00693DFD"/>
    <w:rsid w:val="00693E2F"/>
    <w:rsid w:val="00693E4D"/>
    <w:rsid w:val="006958B2"/>
    <w:rsid w:val="00695E0C"/>
    <w:rsid w:val="00695EC0"/>
    <w:rsid w:val="00696331"/>
    <w:rsid w:val="00696906"/>
    <w:rsid w:val="00696BAD"/>
    <w:rsid w:val="0069703C"/>
    <w:rsid w:val="00697429"/>
    <w:rsid w:val="006A032C"/>
    <w:rsid w:val="006A0BE8"/>
    <w:rsid w:val="006A13CC"/>
    <w:rsid w:val="006A156B"/>
    <w:rsid w:val="006A184A"/>
    <w:rsid w:val="006A1B7A"/>
    <w:rsid w:val="006A2A50"/>
    <w:rsid w:val="006A2D0F"/>
    <w:rsid w:val="006A2E2A"/>
    <w:rsid w:val="006A360D"/>
    <w:rsid w:val="006A39D2"/>
    <w:rsid w:val="006A5664"/>
    <w:rsid w:val="006A5AED"/>
    <w:rsid w:val="006A5B56"/>
    <w:rsid w:val="006A5EB3"/>
    <w:rsid w:val="006A66DA"/>
    <w:rsid w:val="006A69C8"/>
    <w:rsid w:val="006A6CF3"/>
    <w:rsid w:val="006A72E2"/>
    <w:rsid w:val="006A7560"/>
    <w:rsid w:val="006A770C"/>
    <w:rsid w:val="006A7DBB"/>
    <w:rsid w:val="006A7EF5"/>
    <w:rsid w:val="006B096D"/>
    <w:rsid w:val="006B0AE7"/>
    <w:rsid w:val="006B0C33"/>
    <w:rsid w:val="006B1588"/>
    <w:rsid w:val="006B1B9B"/>
    <w:rsid w:val="006B1BDE"/>
    <w:rsid w:val="006B25F7"/>
    <w:rsid w:val="006B2B83"/>
    <w:rsid w:val="006B2E53"/>
    <w:rsid w:val="006B2EC5"/>
    <w:rsid w:val="006B3398"/>
    <w:rsid w:val="006B4293"/>
    <w:rsid w:val="006B4518"/>
    <w:rsid w:val="006B4FF1"/>
    <w:rsid w:val="006B517E"/>
    <w:rsid w:val="006B52A0"/>
    <w:rsid w:val="006B6D44"/>
    <w:rsid w:val="006B7191"/>
    <w:rsid w:val="006B7B71"/>
    <w:rsid w:val="006C08EE"/>
    <w:rsid w:val="006C0D31"/>
    <w:rsid w:val="006C111E"/>
    <w:rsid w:val="006C12BE"/>
    <w:rsid w:val="006C2536"/>
    <w:rsid w:val="006C27F6"/>
    <w:rsid w:val="006C2E98"/>
    <w:rsid w:val="006C30BD"/>
    <w:rsid w:val="006C3229"/>
    <w:rsid w:val="006C3AC5"/>
    <w:rsid w:val="006C3E48"/>
    <w:rsid w:val="006C59CF"/>
    <w:rsid w:val="006C6077"/>
    <w:rsid w:val="006C6716"/>
    <w:rsid w:val="006C7680"/>
    <w:rsid w:val="006C7843"/>
    <w:rsid w:val="006D0B76"/>
    <w:rsid w:val="006D0BBD"/>
    <w:rsid w:val="006D190B"/>
    <w:rsid w:val="006D1FED"/>
    <w:rsid w:val="006D2326"/>
    <w:rsid w:val="006D2599"/>
    <w:rsid w:val="006D2A82"/>
    <w:rsid w:val="006D3329"/>
    <w:rsid w:val="006D3F75"/>
    <w:rsid w:val="006D4362"/>
    <w:rsid w:val="006D5448"/>
    <w:rsid w:val="006D57C2"/>
    <w:rsid w:val="006D5849"/>
    <w:rsid w:val="006D71E0"/>
    <w:rsid w:val="006D7B6E"/>
    <w:rsid w:val="006D7FBC"/>
    <w:rsid w:val="006E1414"/>
    <w:rsid w:val="006E26E5"/>
    <w:rsid w:val="006E2FC9"/>
    <w:rsid w:val="006E314A"/>
    <w:rsid w:val="006E3870"/>
    <w:rsid w:val="006E3CFA"/>
    <w:rsid w:val="006E3EA3"/>
    <w:rsid w:val="006E4B0C"/>
    <w:rsid w:val="006E51EE"/>
    <w:rsid w:val="006E5A83"/>
    <w:rsid w:val="006E5C68"/>
    <w:rsid w:val="006E67D4"/>
    <w:rsid w:val="006E68F9"/>
    <w:rsid w:val="006E7530"/>
    <w:rsid w:val="006E7B70"/>
    <w:rsid w:val="006F149C"/>
    <w:rsid w:val="006F1C8D"/>
    <w:rsid w:val="006F1D42"/>
    <w:rsid w:val="006F2252"/>
    <w:rsid w:val="006F2321"/>
    <w:rsid w:val="006F375A"/>
    <w:rsid w:val="006F4762"/>
    <w:rsid w:val="006F4DE5"/>
    <w:rsid w:val="006F5406"/>
    <w:rsid w:val="006F573A"/>
    <w:rsid w:val="006F5A0A"/>
    <w:rsid w:val="006F5DB0"/>
    <w:rsid w:val="006F627E"/>
    <w:rsid w:val="006F6764"/>
    <w:rsid w:val="006F6914"/>
    <w:rsid w:val="006F73E5"/>
    <w:rsid w:val="006F7D06"/>
    <w:rsid w:val="006F7E9A"/>
    <w:rsid w:val="00700369"/>
    <w:rsid w:val="00701350"/>
    <w:rsid w:val="00701499"/>
    <w:rsid w:val="00701729"/>
    <w:rsid w:val="00701BE5"/>
    <w:rsid w:val="00702A42"/>
    <w:rsid w:val="00702EB5"/>
    <w:rsid w:val="00702EE4"/>
    <w:rsid w:val="00702F5B"/>
    <w:rsid w:val="00702F9B"/>
    <w:rsid w:val="007031FC"/>
    <w:rsid w:val="00704018"/>
    <w:rsid w:val="00704110"/>
    <w:rsid w:val="007044E3"/>
    <w:rsid w:val="0070479F"/>
    <w:rsid w:val="00704B0D"/>
    <w:rsid w:val="00704B77"/>
    <w:rsid w:val="00704C70"/>
    <w:rsid w:val="00706839"/>
    <w:rsid w:val="00706E66"/>
    <w:rsid w:val="00706F7B"/>
    <w:rsid w:val="00707AA1"/>
    <w:rsid w:val="00707BA1"/>
    <w:rsid w:val="00707FEF"/>
    <w:rsid w:val="00710092"/>
    <w:rsid w:val="0071128C"/>
    <w:rsid w:val="0071155F"/>
    <w:rsid w:val="00711C33"/>
    <w:rsid w:val="00712062"/>
    <w:rsid w:val="0071220F"/>
    <w:rsid w:val="0071406A"/>
    <w:rsid w:val="00714290"/>
    <w:rsid w:val="0071504A"/>
    <w:rsid w:val="00715F5D"/>
    <w:rsid w:val="0071621C"/>
    <w:rsid w:val="00716B36"/>
    <w:rsid w:val="00716BA7"/>
    <w:rsid w:val="00716BC7"/>
    <w:rsid w:val="00716EC3"/>
    <w:rsid w:val="007173E4"/>
    <w:rsid w:val="00717659"/>
    <w:rsid w:val="00717FC6"/>
    <w:rsid w:val="00720610"/>
    <w:rsid w:val="007212AA"/>
    <w:rsid w:val="0072184F"/>
    <w:rsid w:val="00721C4D"/>
    <w:rsid w:val="00721CA8"/>
    <w:rsid w:val="00721CDC"/>
    <w:rsid w:val="007238B2"/>
    <w:rsid w:val="0072425F"/>
    <w:rsid w:val="007242AF"/>
    <w:rsid w:val="0072434D"/>
    <w:rsid w:val="0072468B"/>
    <w:rsid w:val="007252AE"/>
    <w:rsid w:val="00725311"/>
    <w:rsid w:val="007265C0"/>
    <w:rsid w:val="0072757D"/>
    <w:rsid w:val="007300D6"/>
    <w:rsid w:val="0073016E"/>
    <w:rsid w:val="00731F64"/>
    <w:rsid w:val="0073354F"/>
    <w:rsid w:val="0073376B"/>
    <w:rsid w:val="00733AE0"/>
    <w:rsid w:val="00734034"/>
    <w:rsid w:val="00735629"/>
    <w:rsid w:val="0073569B"/>
    <w:rsid w:val="00735D91"/>
    <w:rsid w:val="00736143"/>
    <w:rsid w:val="00736CB8"/>
    <w:rsid w:val="00736EAF"/>
    <w:rsid w:val="00737EF2"/>
    <w:rsid w:val="007400F0"/>
    <w:rsid w:val="007404D1"/>
    <w:rsid w:val="0074055B"/>
    <w:rsid w:val="0074077A"/>
    <w:rsid w:val="007407AE"/>
    <w:rsid w:val="00740995"/>
    <w:rsid w:val="00741571"/>
    <w:rsid w:val="00741983"/>
    <w:rsid w:val="00741DBD"/>
    <w:rsid w:val="007425DF"/>
    <w:rsid w:val="00744CA7"/>
    <w:rsid w:val="00745502"/>
    <w:rsid w:val="00745CD3"/>
    <w:rsid w:val="0074604B"/>
    <w:rsid w:val="00746189"/>
    <w:rsid w:val="007463E1"/>
    <w:rsid w:val="00746C9E"/>
    <w:rsid w:val="00747230"/>
    <w:rsid w:val="00747631"/>
    <w:rsid w:val="00747D8C"/>
    <w:rsid w:val="007501C2"/>
    <w:rsid w:val="00750E0F"/>
    <w:rsid w:val="00751284"/>
    <w:rsid w:val="00751FAE"/>
    <w:rsid w:val="00752044"/>
    <w:rsid w:val="00752433"/>
    <w:rsid w:val="007524C1"/>
    <w:rsid w:val="0075271C"/>
    <w:rsid w:val="00753341"/>
    <w:rsid w:val="00753591"/>
    <w:rsid w:val="00753C3F"/>
    <w:rsid w:val="00753FE9"/>
    <w:rsid w:val="0075402D"/>
    <w:rsid w:val="00754F5E"/>
    <w:rsid w:val="00755179"/>
    <w:rsid w:val="00755759"/>
    <w:rsid w:val="00755CF3"/>
    <w:rsid w:val="00755D11"/>
    <w:rsid w:val="00755FB2"/>
    <w:rsid w:val="007561E8"/>
    <w:rsid w:val="00756D8D"/>
    <w:rsid w:val="007575F3"/>
    <w:rsid w:val="00757790"/>
    <w:rsid w:val="00757798"/>
    <w:rsid w:val="00757BF1"/>
    <w:rsid w:val="007603F5"/>
    <w:rsid w:val="00760467"/>
    <w:rsid w:val="0076196E"/>
    <w:rsid w:val="007621D8"/>
    <w:rsid w:val="0076262B"/>
    <w:rsid w:val="00762851"/>
    <w:rsid w:val="00762A73"/>
    <w:rsid w:val="00762AD9"/>
    <w:rsid w:val="00762BE4"/>
    <w:rsid w:val="00763308"/>
    <w:rsid w:val="007639E3"/>
    <w:rsid w:val="0076417D"/>
    <w:rsid w:val="00764B87"/>
    <w:rsid w:val="00764EC5"/>
    <w:rsid w:val="00765028"/>
    <w:rsid w:val="00765186"/>
    <w:rsid w:val="0076548C"/>
    <w:rsid w:val="0076562C"/>
    <w:rsid w:val="0076591B"/>
    <w:rsid w:val="00765B4F"/>
    <w:rsid w:val="007668E6"/>
    <w:rsid w:val="00766A3F"/>
    <w:rsid w:val="0076749A"/>
    <w:rsid w:val="00767595"/>
    <w:rsid w:val="007675FB"/>
    <w:rsid w:val="00767663"/>
    <w:rsid w:val="0076775B"/>
    <w:rsid w:val="0076776B"/>
    <w:rsid w:val="007678CB"/>
    <w:rsid w:val="00767903"/>
    <w:rsid w:val="0076796F"/>
    <w:rsid w:val="00767C54"/>
    <w:rsid w:val="00770407"/>
    <w:rsid w:val="00770D84"/>
    <w:rsid w:val="00771354"/>
    <w:rsid w:val="00771424"/>
    <w:rsid w:val="00771824"/>
    <w:rsid w:val="007718D5"/>
    <w:rsid w:val="00771A22"/>
    <w:rsid w:val="0077214A"/>
    <w:rsid w:val="007726EF"/>
    <w:rsid w:val="0077279D"/>
    <w:rsid w:val="00772AF6"/>
    <w:rsid w:val="00772B6F"/>
    <w:rsid w:val="00773011"/>
    <w:rsid w:val="0077330F"/>
    <w:rsid w:val="007742F1"/>
    <w:rsid w:val="00774F47"/>
    <w:rsid w:val="007756A3"/>
    <w:rsid w:val="00775AD6"/>
    <w:rsid w:val="00775DCE"/>
    <w:rsid w:val="00775F43"/>
    <w:rsid w:val="007764A0"/>
    <w:rsid w:val="00776E59"/>
    <w:rsid w:val="007770ED"/>
    <w:rsid w:val="00777F92"/>
    <w:rsid w:val="007802DE"/>
    <w:rsid w:val="0078038B"/>
    <w:rsid w:val="007810A3"/>
    <w:rsid w:val="00781615"/>
    <w:rsid w:val="007816DC"/>
    <w:rsid w:val="007817B3"/>
    <w:rsid w:val="007818F5"/>
    <w:rsid w:val="00781B54"/>
    <w:rsid w:val="00782097"/>
    <w:rsid w:val="00782D22"/>
    <w:rsid w:val="007830F8"/>
    <w:rsid w:val="0078356A"/>
    <w:rsid w:val="00783BC0"/>
    <w:rsid w:val="00784D09"/>
    <w:rsid w:val="00784F3B"/>
    <w:rsid w:val="00785609"/>
    <w:rsid w:val="0078586A"/>
    <w:rsid w:val="00785AF4"/>
    <w:rsid w:val="007868BD"/>
    <w:rsid w:val="00786A48"/>
    <w:rsid w:val="00786B0F"/>
    <w:rsid w:val="00787256"/>
    <w:rsid w:val="007875B8"/>
    <w:rsid w:val="007875E5"/>
    <w:rsid w:val="00787A9B"/>
    <w:rsid w:val="00790063"/>
    <w:rsid w:val="0079101B"/>
    <w:rsid w:val="007919DD"/>
    <w:rsid w:val="00791B10"/>
    <w:rsid w:val="00792320"/>
    <w:rsid w:val="00792682"/>
    <w:rsid w:val="00792827"/>
    <w:rsid w:val="00793958"/>
    <w:rsid w:val="007940EF"/>
    <w:rsid w:val="007950FF"/>
    <w:rsid w:val="007951A5"/>
    <w:rsid w:val="007951AA"/>
    <w:rsid w:val="007951FF"/>
    <w:rsid w:val="00795844"/>
    <w:rsid w:val="00795993"/>
    <w:rsid w:val="007959C0"/>
    <w:rsid w:val="0079627B"/>
    <w:rsid w:val="0079659B"/>
    <w:rsid w:val="00796613"/>
    <w:rsid w:val="007A0082"/>
    <w:rsid w:val="007A02DA"/>
    <w:rsid w:val="007A0866"/>
    <w:rsid w:val="007A0A6E"/>
    <w:rsid w:val="007A0A89"/>
    <w:rsid w:val="007A27E4"/>
    <w:rsid w:val="007A31F5"/>
    <w:rsid w:val="007A385E"/>
    <w:rsid w:val="007A38B7"/>
    <w:rsid w:val="007A41AF"/>
    <w:rsid w:val="007A44C3"/>
    <w:rsid w:val="007A477E"/>
    <w:rsid w:val="007A47D8"/>
    <w:rsid w:val="007A4D36"/>
    <w:rsid w:val="007A60D5"/>
    <w:rsid w:val="007A65EF"/>
    <w:rsid w:val="007B000C"/>
    <w:rsid w:val="007B00BB"/>
    <w:rsid w:val="007B0428"/>
    <w:rsid w:val="007B0763"/>
    <w:rsid w:val="007B1552"/>
    <w:rsid w:val="007B2112"/>
    <w:rsid w:val="007B279B"/>
    <w:rsid w:val="007B282A"/>
    <w:rsid w:val="007B3132"/>
    <w:rsid w:val="007B3436"/>
    <w:rsid w:val="007B4218"/>
    <w:rsid w:val="007B4757"/>
    <w:rsid w:val="007B4888"/>
    <w:rsid w:val="007B4FEE"/>
    <w:rsid w:val="007B5278"/>
    <w:rsid w:val="007B5B46"/>
    <w:rsid w:val="007B5B52"/>
    <w:rsid w:val="007B5C47"/>
    <w:rsid w:val="007B5F96"/>
    <w:rsid w:val="007B63AE"/>
    <w:rsid w:val="007B73E2"/>
    <w:rsid w:val="007B7D5C"/>
    <w:rsid w:val="007B7DC6"/>
    <w:rsid w:val="007B7E21"/>
    <w:rsid w:val="007B7E83"/>
    <w:rsid w:val="007C029F"/>
    <w:rsid w:val="007C0790"/>
    <w:rsid w:val="007C08BB"/>
    <w:rsid w:val="007C16E1"/>
    <w:rsid w:val="007C18BD"/>
    <w:rsid w:val="007C1F98"/>
    <w:rsid w:val="007C266D"/>
    <w:rsid w:val="007C286B"/>
    <w:rsid w:val="007C296D"/>
    <w:rsid w:val="007C2D24"/>
    <w:rsid w:val="007C3B64"/>
    <w:rsid w:val="007C4205"/>
    <w:rsid w:val="007C43C0"/>
    <w:rsid w:val="007C4F17"/>
    <w:rsid w:val="007C62E9"/>
    <w:rsid w:val="007C79A9"/>
    <w:rsid w:val="007C7B11"/>
    <w:rsid w:val="007C7DB4"/>
    <w:rsid w:val="007D0197"/>
    <w:rsid w:val="007D04D6"/>
    <w:rsid w:val="007D0F99"/>
    <w:rsid w:val="007D1057"/>
    <w:rsid w:val="007D1726"/>
    <w:rsid w:val="007D35DF"/>
    <w:rsid w:val="007D3615"/>
    <w:rsid w:val="007D3E6F"/>
    <w:rsid w:val="007D4514"/>
    <w:rsid w:val="007D4D6B"/>
    <w:rsid w:val="007D4E87"/>
    <w:rsid w:val="007D565D"/>
    <w:rsid w:val="007D5958"/>
    <w:rsid w:val="007D6241"/>
    <w:rsid w:val="007D6339"/>
    <w:rsid w:val="007D65B2"/>
    <w:rsid w:val="007D7258"/>
    <w:rsid w:val="007D7882"/>
    <w:rsid w:val="007D78D5"/>
    <w:rsid w:val="007D7ACA"/>
    <w:rsid w:val="007D7BE7"/>
    <w:rsid w:val="007E01D7"/>
    <w:rsid w:val="007E0BF6"/>
    <w:rsid w:val="007E0EA6"/>
    <w:rsid w:val="007E0EDE"/>
    <w:rsid w:val="007E10CD"/>
    <w:rsid w:val="007E12F8"/>
    <w:rsid w:val="007E1A36"/>
    <w:rsid w:val="007E1A63"/>
    <w:rsid w:val="007E1D20"/>
    <w:rsid w:val="007E1E72"/>
    <w:rsid w:val="007E1F1E"/>
    <w:rsid w:val="007E2DC4"/>
    <w:rsid w:val="007E334D"/>
    <w:rsid w:val="007E4315"/>
    <w:rsid w:val="007E4D5A"/>
    <w:rsid w:val="007E59FC"/>
    <w:rsid w:val="007E6A1E"/>
    <w:rsid w:val="007E70B1"/>
    <w:rsid w:val="007E726B"/>
    <w:rsid w:val="007E7561"/>
    <w:rsid w:val="007F0B57"/>
    <w:rsid w:val="007F10ED"/>
    <w:rsid w:val="007F125B"/>
    <w:rsid w:val="007F1512"/>
    <w:rsid w:val="007F2101"/>
    <w:rsid w:val="007F2221"/>
    <w:rsid w:val="007F2607"/>
    <w:rsid w:val="007F289B"/>
    <w:rsid w:val="007F3268"/>
    <w:rsid w:val="007F430D"/>
    <w:rsid w:val="007F4356"/>
    <w:rsid w:val="007F5A62"/>
    <w:rsid w:val="007F5BEA"/>
    <w:rsid w:val="007F5BF5"/>
    <w:rsid w:val="007F63BF"/>
    <w:rsid w:val="007F64B5"/>
    <w:rsid w:val="007F723E"/>
    <w:rsid w:val="007F73BB"/>
    <w:rsid w:val="007F7513"/>
    <w:rsid w:val="007F76B6"/>
    <w:rsid w:val="007F7D4D"/>
    <w:rsid w:val="007F7DCF"/>
    <w:rsid w:val="00800425"/>
    <w:rsid w:val="00800B75"/>
    <w:rsid w:val="00801004"/>
    <w:rsid w:val="0080382F"/>
    <w:rsid w:val="00803866"/>
    <w:rsid w:val="008041A7"/>
    <w:rsid w:val="008048FD"/>
    <w:rsid w:val="00805586"/>
    <w:rsid w:val="00805C0D"/>
    <w:rsid w:val="008067C3"/>
    <w:rsid w:val="00807178"/>
    <w:rsid w:val="0081012B"/>
    <w:rsid w:val="00810276"/>
    <w:rsid w:val="00810C0D"/>
    <w:rsid w:val="00810CDE"/>
    <w:rsid w:val="00811369"/>
    <w:rsid w:val="008117C9"/>
    <w:rsid w:val="008122CD"/>
    <w:rsid w:val="0081374B"/>
    <w:rsid w:val="00813CE0"/>
    <w:rsid w:val="00814161"/>
    <w:rsid w:val="0081419B"/>
    <w:rsid w:val="008142D7"/>
    <w:rsid w:val="0081493E"/>
    <w:rsid w:val="00814A2A"/>
    <w:rsid w:val="008178C7"/>
    <w:rsid w:val="008204E8"/>
    <w:rsid w:val="0082057C"/>
    <w:rsid w:val="0082092A"/>
    <w:rsid w:val="00821888"/>
    <w:rsid w:val="00821CA2"/>
    <w:rsid w:val="00821ECF"/>
    <w:rsid w:val="008224F1"/>
    <w:rsid w:val="00823362"/>
    <w:rsid w:val="0082396A"/>
    <w:rsid w:val="00823CF6"/>
    <w:rsid w:val="008251B6"/>
    <w:rsid w:val="008254CE"/>
    <w:rsid w:val="00826173"/>
    <w:rsid w:val="0082633F"/>
    <w:rsid w:val="0082677F"/>
    <w:rsid w:val="0082713F"/>
    <w:rsid w:val="00827549"/>
    <w:rsid w:val="008302B4"/>
    <w:rsid w:val="008302C5"/>
    <w:rsid w:val="008302D9"/>
    <w:rsid w:val="0083035C"/>
    <w:rsid w:val="00830741"/>
    <w:rsid w:val="00831099"/>
    <w:rsid w:val="0083146E"/>
    <w:rsid w:val="00831945"/>
    <w:rsid w:val="00831C16"/>
    <w:rsid w:val="00831CE4"/>
    <w:rsid w:val="00831F46"/>
    <w:rsid w:val="00832A83"/>
    <w:rsid w:val="00833827"/>
    <w:rsid w:val="00834393"/>
    <w:rsid w:val="0083456D"/>
    <w:rsid w:val="0083484B"/>
    <w:rsid w:val="00834AA7"/>
    <w:rsid w:val="00834D77"/>
    <w:rsid w:val="00834E47"/>
    <w:rsid w:val="00835431"/>
    <w:rsid w:val="00835B6E"/>
    <w:rsid w:val="0083681B"/>
    <w:rsid w:val="00836CBC"/>
    <w:rsid w:val="00837575"/>
    <w:rsid w:val="00837C97"/>
    <w:rsid w:val="00840618"/>
    <w:rsid w:val="008407E5"/>
    <w:rsid w:val="00840915"/>
    <w:rsid w:val="008414DD"/>
    <w:rsid w:val="00841715"/>
    <w:rsid w:val="00841D32"/>
    <w:rsid w:val="00842D8F"/>
    <w:rsid w:val="0084320E"/>
    <w:rsid w:val="00843D72"/>
    <w:rsid w:val="00844737"/>
    <w:rsid w:val="008458F6"/>
    <w:rsid w:val="008459AF"/>
    <w:rsid w:val="00845AC6"/>
    <w:rsid w:val="008464ED"/>
    <w:rsid w:val="00847698"/>
    <w:rsid w:val="008506CA"/>
    <w:rsid w:val="00851F8D"/>
    <w:rsid w:val="00852119"/>
    <w:rsid w:val="008534EA"/>
    <w:rsid w:val="0085358C"/>
    <w:rsid w:val="00855765"/>
    <w:rsid w:val="00855B26"/>
    <w:rsid w:val="008565BC"/>
    <w:rsid w:val="008569B2"/>
    <w:rsid w:val="00857316"/>
    <w:rsid w:val="00860C13"/>
    <w:rsid w:val="008610CC"/>
    <w:rsid w:val="00861265"/>
    <w:rsid w:val="00861971"/>
    <w:rsid w:val="008623B8"/>
    <w:rsid w:val="0086275C"/>
    <w:rsid w:val="00862885"/>
    <w:rsid w:val="0086381A"/>
    <w:rsid w:val="00864CFA"/>
    <w:rsid w:val="008650DB"/>
    <w:rsid w:val="008651B3"/>
    <w:rsid w:val="008651C5"/>
    <w:rsid w:val="0086574A"/>
    <w:rsid w:val="0086599E"/>
    <w:rsid w:val="00865F9C"/>
    <w:rsid w:val="008663D1"/>
    <w:rsid w:val="008665C7"/>
    <w:rsid w:val="00866F9E"/>
    <w:rsid w:val="008672AA"/>
    <w:rsid w:val="00867C21"/>
    <w:rsid w:val="00867C2D"/>
    <w:rsid w:val="008700AC"/>
    <w:rsid w:val="00870137"/>
    <w:rsid w:val="0087054D"/>
    <w:rsid w:val="0087094F"/>
    <w:rsid w:val="0087095A"/>
    <w:rsid w:val="00870B06"/>
    <w:rsid w:val="008715CF"/>
    <w:rsid w:val="00872FC0"/>
    <w:rsid w:val="008738F2"/>
    <w:rsid w:val="00873997"/>
    <w:rsid w:val="008743F3"/>
    <w:rsid w:val="008748BA"/>
    <w:rsid w:val="008754D7"/>
    <w:rsid w:val="008756DF"/>
    <w:rsid w:val="00875C2E"/>
    <w:rsid w:val="00875DE8"/>
    <w:rsid w:val="00876292"/>
    <w:rsid w:val="0087637C"/>
    <w:rsid w:val="00877741"/>
    <w:rsid w:val="00877A85"/>
    <w:rsid w:val="008804B2"/>
    <w:rsid w:val="008809FF"/>
    <w:rsid w:val="0088163E"/>
    <w:rsid w:val="008819DD"/>
    <w:rsid w:val="0088217A"/>
    <w:rsid w:val="0088228E"/>
    <w:rsid w:val="0088279C"/>
    <w:rsid w:val="00882CAA"/>
    <w:rsid w:val="00883111"/>
    <w:rsid w:val="008832FE"/>
    <w:rsid w:val="008833DF"/>
    <w:rsid w:val="0088344A"/>
    <w:rsid w:val="00883D59"/>
    <w:rsid w:val="00883E27"/>
    <w:rsid w:val="00884820"/>
    <w:rsid w:val="0088487C"/>
    <w:rsid w:val="008849CF"/>
    <w:rsid w:val="00885453"/>
    <w:rsid w:val="0088619D"/>
    <w:rsid w:val="008862AA"/>
    <w:rsid w:val="00886476"/>
    <w:rsid w:val="00886498"/>
    <w:rsid w:val="00886D58"/>
    <w:rsid w:val="0088729B"/>
    <w:rsid w:val="0088732C"/>
    <w:rsid w:val="00887BCC"/>
    <w:rsid w:val="008916B7"/>
    <w:rsid w:val="00891900"/>
    <w:rsid w:val="00891AED"/>
    <w:rsid w:val="00891BEF"/>
    <w:rsid w:val="0089250A"/>
    <w:rsid w:val="00892ED2"/>
    <w:rsid w:val="008930F9"/>
    <w:rsid w:val="0089326F"/>
    <w:rsid w:val="00893D8F"/>
    <w:rsid w:val="00894E09"/>
    <w:rsid w:val="00895062"/>
    <w:rsid w:val="0089566C"/>
    <w:rsid w:val="008960E6"/>
    <w:rsid w:val="008972E0"/>
    <w:rsid w:val="008A06D0"/>
    <w:rsid w:val="008A0950"/>
    <w:rsid w:val="008A0EEC"/>
    <w:rsid w:val="008A0F4C"/>
    <w:rsid w:val="008A1D47"/>
    <w:rsid w:val="008A2955"/>
    <w:rsid w:val="008A2A05"/>
    <w:rsid w:val="008A2B32"/>
    <w:rsid w:val="008A2B47"/>
    <w:rsid w:val="008A580C"/>
    <w:rsid w:val="008A5819"/>
    <w:rsid w:val="008A5F9F"/>
    <w:rsid w:val="008A6144"/>
    <w:rsid w:val="008A6C92"/>
    <w:rsid w:val="008A7048"/>
    <w:rsid w:val="008A7EDB"/>
    <w:rsid w:val="008B03B5"/>
    <w:rsid w:val="008B0EF4"/>
    <w:rsid w:val="008B11FD"/>
    <w:rsid w:val="008B12F2"/>
    <w:rsid w:val="008B1557"/>
    <w:rsid w:val="008B17D0"/>
    <w:rsid w:val="008B1810"/>
    <w:rsid w:val="008B1CD7"/>
    <w:rsid w:val="008B1DAB"/>
    <w:rsid w:val="008B38EA"/>
    <w:rsid w:val="008B3ACC"/>
    <w:rsid w:val="008B3D02"/>
    <w:rsid w:val="008B3D23"/>
    <w:rsid w:val="008B4297"/>
    <w:rsid w:val="008B6045"/>
    <w:rsid w:val="008B6120"/>
    <w:rsid w:val="008B6187"/>
    <w:rsid w:val="008B6616"/>
    <w:rsid w:val="008B7411"/>
    <w:rsid w:val="008B76F0"/>
    <w:rsid w:val="008C05E8"/>
    <w:rsid w:val="008C090F"/>
    <w:rsid w:val="008C1326"/>
    <w:rsid w:val="008C1334"/>
    <w:rsid w:val="008C14F8"/>
    <w:rsid w:val="008C15CC"/>
    <w:rsid w:val="008C162C"/>
    <w:rsid w:val="008C26E8"/>
    <w:rsid w:val="008C295C"/>
    <w:rsid w:val="008C3120"/>
    <w:rsid w:val="008C37E8"/>
    <w:rsid w:val="008C3E57"/>
    <w:rsid w:val="008C455B"/>
    <w:rsid w:val="008C4626"/>
    <w:rsid w:val="008C4DC2"/>
    <w:rsid w:val="008C5055"/>
    <w:rsid w:val="008C5577"/>
    <w:rsid w:val="008C564D"/>
    <w:rsid w:val="008C75E8"/>
    <w:rsid w:val="008C7B5F"/>
    <w:rsid w:val="008D07C0"/>
    <w:rsid w:val="008D1B9C"/>
    <w:rsid w:val="008D3705"/>
    <w:rsid w:val="008D41AB"/>
    <w:rsid w:val="008D464E"/>
    <w:rsid w:val="008D4780"/>
    <w:rsid w:val="008D4CDA"/>
    <w:rsid w:val="008D4F52"/>
    <w:rsid w:val="008D5135"/>
    <w:rsid w:val="008D51F1"/>
    <w:rsid w:val="008D54A0"/>
    <w:rsid w:val="008D5927"/>
    <w:rsid w:val="008D5F77"/>
    <w:rsid w:val="008E079B"/>
    <w:rsid w:val="008E0BAE"/>
    <w:rsid w:val="008E1490"/>
    <w:rsid w:val="008E1F84"/>
    <w:rsid w:val="008E24B6"/>
    <w:rsid w:val="008E34E8"/>
    <w:rsid w:val="008E359A"/>
    <w:rsid w:val="008E37AC"/>
    <w:rsid w:val="008E3BDD"/>
    <w:rsid w:val="008E46A5"/>
    <w:rsid w:val="008E47BB"/>
    <w:rsid w:val="008E4981"/>
    <w:rsid w:val="008E4D3E"/>
    <w:rsid w:val="008E4EB9"/>
    <w:rsid w:val="008E54D9"/>
    <w:rsid w:val="008E5B24"/>
    <w:rsid w:val="008E63C9"/>
    <w:rsid w:val="008E67A6"/>
    <w:rsid w:val="008E67C8"/>
    <w:rsid w:val="008E698A"/>
    <w:rsid w:val="008E7215"/>
    <w:rsid w:val="008E7245"/>
    <w:rsid w:val="008E75DC"/>
    <w:rsid w:val="008E7673"/>
    <w:rsid w:val="008E777A"/>
    <w:rsid w:val="008E7E0A"/>
    <w:rsid w:val="008F0525"/>
    <w:rsid w:val="008F0D0E"/>
    <w:rsid w:val="008F0D63"/>
    <w:rsid w:val="008F0E9B"/>
    <w:rsid w:val="008F1B69"/>
    <w:rsid w:val="008F2677"/>
    <w:rsid w:val="008F2772"/>
    <w:rsid w:val="008F3B63"/>
    <w:rsid w:val="008F3C07"/>
    <w:rsid w:val="008F4861"/>
    <w:rsid w:val="008F520C"/>
    <w:rsid w:val="008F5CE0"/>
    <w:rsid w:val="008F6022"/>
    <w:rsid w:val="008F7165"/>
    <w:rsid w:val="009003A0"/>
    <w:rsid w:val="0090087D"/>
    <w:rsid w:val="00901807"/>
    <w:rsid w:val="0090237D"/>
    <w:rsid w:val="0090248E"/>
    <w:rsid w:val="00902AB9"/>
    <w:rsid w:val="00903637"/>
    <w:rsid w:val="00903661"/>
    <w:rsid w:val="0090417E"/>
    <w:rsid w:val="00905333"/>
    <w:rsid w:val="00906079"/>
    <w:rsid w:val="0090607F"/>
    <w:rsid w:val="009060AA"/>
    <w:rsid w:val="009061F9"/>
    <w:rsid w:val="009063D0"/>
    <w:rsid w:val="00906691"/>
    <w:rsid w:val="00906878"/>
    <w:rsid w:val="009076C7"/>
    <w:rsid w:val="0090771E"/>
    <w:rsid w:val="00907A69"/>
    <w:rsid w:val="00907E3D"/>
    <w:rsid w:val="00910050"/>
    <w:rsid w:val="00910EDD"/>
    <w:rsid w:val="00911517"/>
    <w:rsid w:val="00913474"/>
    <w:rsid w:val="00913AC2"/>
    <w:rsid w:val="00913C18"/>
    <w:rsid w:val="00914A94"/>
    <w:rsid w:val="0091512C"/>
    <w:rsid w:val="009152EC"/>
    <w:rsid w:val="00915307"/>
    <w:rsid w:val="00915612"/>
    <w:rsid w:val="00915ECF"/>
    <w:rsid w:val="00915F38"/>
    <w:rsid w:val="009160DC"/>
    <w:rsid w:val="0091666D"/>
    <w:rsid w:val="009168FF"/>
    <w:rsid w:val="00917472"/>
    <w:rsid w:val="009179A4"/>
    <w:rsid w:val="00917B9C"/>
    <w:rsid w:val="00920263"/>
    <w:rsid w:val="009211D5"/>
    <w:rsid w:val="00921F63"/>
    <w:rsid w:val="009225CD"/>
    <w:rsid w:val="00922BFA"/>
    <w:rsid w:val="00922C4C"/>
    <w:rsid w:val="00922DC4"/>
    <w:rsid w:val="00922E66"/>
    <w:rsid w:val="00923748"/>
    <w:rsid w:val="00923A09"/>
    <w:rsid w:val="009245A5"/>
    <w:rsid w:val="009245F0"/>
    <w:rsid w:val="009256CC"/>
    <w:rsid w:val="00926B50"/>
    <w:rsid w:val="00926EF0"/>
    <w:rsid w:val="00927F8C"/>
    <w:rsid w:val="00930563"/>
    <w:rsid w:val="00930592"/>
    <w:rsid w:val="009306BA"/>
    <w:rsid w:val="00930893"/>
    <w:rsid w:val="00930B2A"/>
    <w:rsid w:val="00931789"/>
    <w:rsid w:val="00931A73"/>
    <w:rsid w:val="00931F58"/>
    <w:rsid w:val="0093258E"/>
    <w:rsid w:val="00933874"/>
    <w:rsid w:val="00933D1D"/>
    <w:rsid w:val="009341E0"/>
    <w:rsid w:val="00934D9E"/>
    <w:rsid w:val="009363DB"/>
    <w:rsid w:val="00936779"/>
    <w:rsid w:val="00936C43"/>
    <w:rsid w:val="00937539"/>
    <w:rsid w:val="00937DFC"/>
    <w:rsid w:val="00940B96"/>
    <w:rsid w:val="00941504"/>
    <w:rsid w:val="00942193"/>
    <w:rsid w:val="00942D7A"/>
    <w:rsid w:val="009433A6"/>
    <w:rsid w:val="00943556"/>
    <w:rsid w:val="00944239"/>
    <w:rsid w:val="009442BB"/>
    <w:rsid w:val="0094455C"/>
    <w:rsid w:val="00945639"/>
    <w:rsid w:val="0094580C"/>
    <w:rsid w:val="00945B89"/>
    <w:rsid w:val="00946325"/>
    <w:rsid w:val="00946695"/>
    <w:rsid w:val="009467F2"/>
    <w:rsid w:val="009468F1"/>
    <w:rsid w:val="00946E1C"/>
    <w:rsid w:val="00947B2A"/>
    <w:rsid w:val="0095048A"/>
    <w:rsid w:val="0095071C"/>
    <w:rsid w:val="009509A9"/>
    <w:rsid w:val="00950C31"/>
    <w:rsid w:val="00951222"/>
    <w:rsid w:val="0095280F"/>
    <w:rsid w:val="00952B6E"/>
    <w:rsid w:val="00952CF7"/>
    <w:rsid w:val="00953581"/>
    <w:rsid w:val="00953951"/>
    <w:rsid w:val="00953CAD"/>
    <w:rsid w:val="009549C8"/>
    <w:rsid w:val="00954B54"/>
    <w:rsid w:val="00954FD3"/>
    <w:rsid w:val="0095541E"/>
    <w:rsid w:val="00955CB1"/>
    <w:rsid w:val="00956126"/>
    <w:rsid w:val="0095657D"/>
    <w:rsid w:val="00960695"/>
    <w:rsid w:val="009608CD"/>
    <w:rsid w:val="00960B53"/>
    <w:rsid w:val="00960BE8"/>
    <w:rsid w:val="00960E6B"/>
    <w:rsid w:val="009611B0"/>
    <w:rsid w:val="0096120E"/>
    <w:rsid w:val="0096197F"/>
    <w:rsid w:val="00961BA7"/>
    <w:rsid w:val="00961D05"/>
    <w:rsid w:val="00961E31"/>
    <w:rsid w:val="009632F7"/>
    <w:rsid w:val="0096404F"/>
    <w:rsid w:val="009643CC"/>
    <w:rsid w:val="00964E8E"/>
    <w:rsid w:val="009656F9"/>
    <w:rsid w:val="0096604F"/>
    <w:rsid w:val="009660A4"/>
    <w:rsid w:val="0096636F"/>
    <w:rsid w:val="00967ED0"/>
    <w:rsid w:val="0097015C"/>
    <w:rsid w:val="00970B41"/>
    <w:rsid w:val="00970E0F"/>
    <w:rsid w:val="00970E98"/>
    <w:rsid w:val="00971344"/>
    <w:rsid w:val="009714B9"/>
    <w:rsid w:val="00971C39"/>
    <w:rsid w:val="00971D2A"/>
    <w:rsid w:val="009722C4"/>
    <w:rsid w:val="0097251B"/>
    <w:rsid w:val="00972835"/>
    <w:rsid w:val="00972A8A"/>
    <w:rsid w:val="00972C63"/>
    <w:rsid w:val="009733D3"/>
    <w:rsid w:val="00973F31"/>
    <w:rsid w:val="009749C5"/>
    <w:rsid w:val="00974B2F"/>
    <w:rsid w:val="00974D52"/>
    <w:rsid w:val="00974E09"/>
    <w:rsid w:val="00975490"/>
    <w:rsid w:val="00975E42"/>
    <w:rsid w:val="009766F4"/>
    <w:rsid w:val="00976798"/>
    <w:rsid w:val="00976848"/>
    <w:rsid w:val="00976B52"/>
    <w:rsid w:val="00977363"/>
    <w:rsid w:val="00977781"/>
    <w:rsid w:val="00977BBD"/>
    <w:rsid w:val="00977EE2"/>
    <w:rsid w:val="0098015A"/>
    <w:rsid w:val="009806FC"/>
    <w:rsid w:val="00980B33"/>
    <w:rsid w:val="00980B4A"/>
    <w:rsid w:val="00980C5F"/>
    <w:rsid w:val="00981308"/>
    <w:rsid w:val="009813CE"/>
    <w:rsid w:val="00981E25"/>
    <w:rsid w:val="0098208A"/>
    <w:rsid w:val="0098275C"/>
    <w:rsid w:val="0098298B"/>
    <w:rsid w:val="009832C4"/>
    <w:rsid w:val="009837B4"/>
    <w:rsid w:val="00983A3F"/>
    <w:rsid w:val="00983D76"/>
    <w:rsid w:val="009841C5"/>
    <w:rsid w:val="00984333"/>
    <w:rsid w:val="0098436E"/>
    <w:rsid w:val="0098451B"/>
    <w:rsid w:val="009847B4"/>
    <w:rsid w:val="00984D55"/>
    <w:rsid w:val="00985007"/>
    <w:rsid w:val="00985AD4"/>
    <w:rsid w:val="0098607B"/>
    <w:rsid w:val="00986EBD"/>
    <w:rsid w:val="009872C2"/>
    <w:rsid w:val="0098740D"/>
    <w:rsid w:val="00987D19"/>
    <w:rsid w:val="00987D49"/>
    <w:rsid w:val="00987F6F"/>
    <w:rsid w:val="009909E9"/>
    <w:rsid w:val="00990B4B"/>
    <w:rsid w:val="00990DA7"/>
    <w:rsid w:val="009914FA"/>
    <w:rsid w:val="00992393"/>
    <w:rsid w:val="00993696"/>
    <w:rsid w:val="00993810"/>
    <w:rsid w:val="00993FBC"/>
    <w:rsid w:val="00994BB8"/>
    <w:rsid w:val="00994FB7"/>
    <w:rsid w:val="009951A4"/>
    <w:rsid w:val="0099585C"/>
    <w:rsid w:val="009965E6"/>
    <w:rsid w:val="009967AD"/>
    <w:rsid w:val="00996968"/>
    <w:rsid w:val="00997038"/>
    <w:rsid w:val="00997333"/>
    <w:rsid w:val="00997BCA"/>
    <w:rsid w:val="00997C71"/>
    <w:rsid w:val="00997CF1"/>
    <w:rsid w:val="00997EEF"/>
    <w:rsid w:val="009A0009"/>
    <w:rsid w:val="009A0449"/>
    <w:rsid w:val="009A0634"/>
    <w:rsid w:val="009A0BB8"/>
    <w:rsid w:val="009A14A2"/>
    <w:rsid w:val="009A2B92"/>
    <w:rsid w:val="009A3AE1"/>
    <w:rsid w:val="009A4351"/>
    <w:rsid w:val="009A49AB"/>
    <w:rsid w:val="009A528A"/>
    <w:rsid w:val="009A56E4"/>
    <w:rsid w:val="009A5C3F"/>
    <w:rsid w:val="009A5CC6"/>
    <w:rsid w:val="009A61AB"/>
    <w:rsid w:val="009A6512"/>
    <w:rsid w:val="009A6D0C"/>
    <w:rsid w:val="009A7090"/>
    <w:rsid w:val="009A71A7"/>
    <w:rsid w:val="009A74B2"/>
    <w:rsid w:val="009A79A7"/>
    <w:rsid w:val="009B0775"/>
    <w:rsid w:val="009B09CF"/>
    <w:rsid w:val="009B0BAE"/>
    <w:rsid w:val="009B0C55"/>
    <w:rsid w:val="009B0D67"/>
    <w:rsid w:val="009B10E3"/>
    <w:rsid w:val="009B1EC7"/>
    <w:rsid w:val="009B2AF0"/>
    <w:rsid w:val="009B2C54"/>
    <w:rsid w:val="009B2E1E"/>
    <w:rsid w:val="009B2FEC"/>
    <w:rsid w:val="009B340C"/>
    <w:rsid w:val="009B386B"/>
    <w:rsid w:val="009B3B7A"/>
    <w:rsid w:val="009B3CB8"/>
    <w:rsid w:val="009B3F46"/>
    <w:rsid w:val="009B425A"/>
    <w:rsid w:val="009B4586"/>
    <w:rsid w:val="009B47D6"/>
    <w:rsid w:val="009B4D67"/>
    <w:rsid w:val="009B5892"/>
    <w:rsid w:val="009B59D5"/>
    <w:rsid w:val="009B5B59"/>
    <w:rsid w:val="009B5E81"/>
    <w:rsid w:val="009B6716"/>
    <w:rsid w:val="009B761D"/>
    <w:rsid w:val="009B7B30"/>
    <w:rsid w:val="009C0D2E"/>
    <w:rsid w:val="009C11FC"/>
    <w:rsid w:val="009C141D"/>
    <w:rsid w:val="009C1480"/>
    <w:rsid w:val="009C23B9"/>
    <w:rsid w:val="009C2834"/>
    <w:rsid w:val="009C2DAE"/>
    <w:rsid w:val="009C3C57"/>
    <w:rsid w:val="009C44DA"/>
    <w:rsid w:val="009C5A6F"/>
    <w:rsid w:val="009C6832"/>
    <w:rsid w:val="009C701E"/>
    <w:rsid w:val="009C722E"/>
    <w:rsid w:val="009C77DC"/>
    <w:rsid w:val="009C7E02"/>
    <w:rsid w:val="009D0111"/>
    <w:rsid w:val="009D06E7"/>
    <w:rsid w:val="009D07C7"/>
    <w:rsid w:val="009D0958"/>
    <w:rsid w:val="009D15BE"/>
    <w:rsid w:val="009D19EC"/>
    <w:rsid w:val="009D244B"/>
    <w:rsid w:val="009D2ED1"/>
    <w:rsid w:val="009D3C79"/>
    <w:rsid w:val="009D4471"/>
    <w:rsid w:val="009D4984"/>
    <w:rsid w:val="009D59DF"/>
    <w:rsid w:val="009D5A76"/>
    <w:rsid w:val="009D6345"/>
    <w:rsid w:val="009D6791"/>
    <w:rsid w:val="009D6B52"/>
    <w:rsid w:val="009D71AF"/>
    <w:rsid w:val="009D7641"/>
    <w:rsid w:val="009D7909"/>
    <w:rsid w:val="009D7B1E"/>
    <w:rsid w:val="009D7EEC"/>
    <w:rsid w:val="009E06D3"/>
    <w:rsid w:val="009E0CD9"/>
    <w:rsid w:val="009E1115"/>
    <w:rsid w:val="009E1E29"/>
    <w:rsid w:val="009E264A"/>
    <w:rsid w:val="009E35C5"/>
    <w:rsid w:val="009E383F"/>
    <w:rsid w:val="009E40CE"/>
    <w:rsid w:val="009E40E4"/>
    <w:rsid w:val="009E4E92"/>
    <w:rsid w:val="009E51E9"/>
    <w:rsid w:val="009E5C95"/>
    <w:rsid w:val="009E5E8A"/>
    <w:rsid w:val="009E5F8D"/>
    <w:rsid w:val="009E6280"/>
    <w:rsid w:val="009E6825"/>
    <w:rsid w:val="009E75F7"/>
    <w:rsid w:val="009E76DB"/>
    <w:rsid w:val="009F0B91"/>
    <w:rsid w:val="009F0D63"/>
    <w:rsid w:val="009F1E8E"/>
    <w:rsid w:val="009F208F"/>
    <w:rsid w:val="009F2724"/>
    <w:rsid w:val="009F2AB6"/>
    <w:rsid w:val="009F2D73"/>
    <w:rsid w:val="009F316B"/>
    <w:rsid w:val="009F36B0"/>
    <w:rsid w:val="009F3D70"/>
    <w:rsid w:val="009F4053"/>
    <w:rsid w:val="009F48F7"/>
    <w:rsid w:val="009F6414"/>
    <w:rsid w:val="009F7324"/>
    <w:rsid w:val="009F747A"/>
    <w:rsid w:val="00A0066A"/>
    <w:rsid w:val="00A00C26"/>
    <w:rsid w:val="00A01058"/>
    <w:rsid w:val="00A0118D"/>
    <w:rsid w:val="00A02770"/>
    <w:rsid w:val="00A02884"/>
    <w:rsid w:val="00A02B3D"/>
    <w:rsid w:val="00A02EB1"/>
    <w:rsid w:val="00A0300D"/>
    <w:rsid w:val="00A032CD"/>
    <w:rsid w:val="00A033D6"/>
    <w:rsid w:val="00A037B1"/>
    <w:rsid w:val="00A03811"/>
    <w:rsid w:val="00A03D01"/>
    <w:rsid w:val="00A04705"/>
    <w:rsid w:val="00A04C41"/>
    <w:rsid w:val="00A04ED2"/>
    <w:rsid w:val="00A05276"/>
    <w:rsid w:val="00A0550F"/>
    <w:rsid w:val="00A056E4"/>
    <w:rsid w:val="00A063C7"/>
    <w:rsid w:val="00A073FB"/>
    <w:rsid w:val="00A076F8"/>
    <w:rsid w:val="00A10474"/>
    <w:rsid w:val="00A10D1D"/>
    <w:rsid w:val="00A10E3E"/>
    <w:rsid w:val="00A118C0"/>
    <w:rsid w:val="00A11AB6"/>
    <w:rsid w:val="00A124FF"/>
    <w:rsid w:val="00A13514"/>
    <w:rsid w:val="00A147FD"/>
    <w:rsid w:val="00A1508A"/>
    <w:rsid w:val="00A1554A"/>
    <w:rsid w:val="00A16218"/>
    <w:rsid w:val="00A169BB"/>
    <w:rsid w:val="00A16C59"/>
    <w:rsid w:val="00A21B21"/>
    <w:rsid w:val="00A222B8"/>
    <w:rsid w:val="00A228AF"/>
    <w:rsid w:val="00A22D1D"/>
    <w:rsid w:val="00A236C8"/>
    <w:rsid w:val="00A236CE"/>
    <w:rsid w:val="00A23A9E"/>
    <w:rsid w:val="00A24024"/>
    <w:rsid w:val="00A259CC"/>
    <w:rsid w:val="00A25DDD"/>
    <w:rsid w:val="00A27149"/>
    <w:rsid w:val="00A27945"/>
    <w:rsid w:val="00A27F7C"/>
    <w:rsid w:val="00A30254"/>
    <w:rsid w:val="00A3040E"/>
    <w:rsid w:val="00A3054B"/>
    <w:rsid w:val="00A305D4"/>
    <w:rsid w:val="00A30C0F"/>
    <w:rsid w:val="00A30FC8"/>
    <w:rsid w:val="00A31671"/>
    <w:rsid w:val="00A31F17"/>
    <w:rsid w:val="00A323DA"/>
    <w:rsid w:val="00A325B2"/>
    <w:rsid w:val="00A32C7A"/>
    <w:rsid w:val="00A32CC7"/>
    <w:rsid w:val="00A32E09"/>
    <w:rsid w:val="00A33184"/>
    <w:rsid w:val="00A3322B"/>
    <w:rsid w:val="00A339D2"/>
    <w:rsid w:val="00A3418C"/>
    <w:rsid w:val="00A34445"/>
    <w:rsid w:val="00A34CF6"/>
    <w:rsid w:val="00A35057"/>
    <w:rsid w:val="00A35AA3"/>
    <w:rsid w:val="00A35D92"/>
    <w:rsid w:val="00A365B7"/>
    <w:rsid w:val="00A36701"/>
    <w:rsid w:val="00A36748"/>
    <w:rsid w:val="00A36885"/>
    <w:rsid w:val="00A37AAB"/>
    <w:rsid w:val="00A40465"/>
    <w:rsid w:val="00A40B51"/>
    <w:rsid w:val="00A41696"/>
    <w:rsid w:val="00A428F0"/>
    <w:rsid w:val="00A432F1"/>
    <w:rsid w:val="00A438BA"/>
    <w:rsid w:val="00A43A9B"/>
    <w:rsid w:val="00A43BDE"/>
    <w:rsid w:val="00A44055"/>
    <w:rsid w:val="00A447AD"/>
    <w:rsid w:val="00A450B4"/>
    <w:rsid w:val="00A458E8"/>
    <w:rsid w:val="00A45981"/>
    <w:rsid w:val="00A462C6"/>
    <w:rsid w:val="00A470A7"/>
    <w:rsid w:val="00A50767"/>
    <w:rsid w:val="00A507EF"/>
    <w:rsid w:val="00A507F9"/>
    <w:rsid w:val="00A51450"/>
    <w:rsid w:val="00A5321F"/>
    <w:rsid w:val="00A53281"/>
    <w:rsid w:val="00A53802"/>
    <w:rsid w:val="00A53A9D"/>
    <w:rsid w:val="00A53C17"/>
    <w:rsid w:val="00A54055"/>
    <w:rsid w:val="00A54317"/>
    <w:rsid w:val="00A548BB"/>
    <w:rsid w:val="00A550F8"/>
    <w:rsid w:val="00A55988"/>
    <w:rsid w:val="00A565BC"/>
    <w:rsid w:val="00A566D9"/>
    <w:rsid w:val="00A56863"/>
    <w:rsid w:val="00A56969"/>
    <w:rsid w:val="00A56A3E"/>
    <w:rsid w:val="00A5789E"/>
    <w:rsid w:val="00A60042"/>
    <w:rsid w:val="00A6066F"/>
    <w:rsid w:val="00A606E3"/>
    <w:rsid w:val="00A60ABE"/>
    <w:rsid w:val="00A60B08"/>
    <w:rsid w:val="00A60BA1"/>
    <w:rsid w:val="00A60C4A"/>
    <w:rsid w:val="00A610E0"/>
    <w:rsid w:val="00A62FDB"/>
    <w:rsid w:val="00A6420D"/>
    <w:rsid w:val="00A643EB"/>
    <w:rsid w:val="00A64F6B"/>
    <w:rsid w:val="00A65552"/>
    <w:rsid w:val="00A65A04"/>
    <w:rsid w:val="00A6625A"/>
    <w:rsid w:val="00A663C9"/>
    <w:rsid w:val="00A6756D"/>
    <w:rsid w:val="00A67669"/>
    <w:rsid w:val="00A702D2"/>
    <w:rsid w:val="00A712E8"/>
    <w:rsid w:val="00A71411"/>
    <w:rsid w:val="00A71695"/>
    <w:rsid w:val="00A7238A"/>
    <w:rsid w:val="00A72535"/>
    <w:rsid w:val="00A72B98"/>
    <w:rsid w:val="00A72E7B"/>
    <w:rsid w:val="00A73D04"/>
    <w:rsid w:val="00A73E9D"/>
    <w:rsid w:val="00A73EE3"/>
    <w:rsid w:val="00A746F2"/>
    <w:rsid w:val="00A74825"/>
    <w:rsid w:val="00A74D3B"/>
    <w:rsid w:val="00A74D57"/>
    <w:rsid w:val="00A75173"/>
    <w:rsid w:val="00A754C2"/>
    <w:rsid w:val="00A759CF"/>
    <w:rsid w:val="00A770F1"/>
    <w:rsid w:val="00A77115"/>
    <w:rsid w:val="00A77751"/>
    <w:rsid w:val="00A80271"/>
    <w:rsid w:val="00A802F2"/>
    <w:rsid w:val="00A8109B"/>
    <w:rsid w:val="00A82576"/>
    <w:rsid w:val="00A825F4"/>
    <w:rsid w:val="00A82B59"/>
    <w:rsid w:val="00A82D98"/>
    <w:rsid w:val="00A8317E"/>
    <w:rsid w:val="00A83C55"/>
    <w:rsid w:val="00A84414"/>
    <w:rsid w:val="00A85D1D"/>
    <w:rsid w:val="00A86AD3"/>
    <w:rsid w:val="00A86F91"/>
    <w:rsid w:val="00A86FE6"/>
    <w:rsid w:val="00A87B9B"/>
    <w:rsid w:val="00A90371"/>
    <w:rsid w:val="00A9193B"/>
    <w:rsid w:val="00A91E1B"/>
    <w:rsid w:val="00A91FF5"/>
    <w:rsid w:val="00A92100"/>
    <w:rsid w:val="00A92933"/>
    <w:rsid w:val="00A92A13"/>
    <w:rsid w:val="00A92EEE"/>
    <w:rsid w:val="00A92FCE"/>
    <w:rsid w:val="00A934A5"/>
    <w:rsid w:val="00A93586"/>
    <w:rsid w:val="00A93CF7"/>
    <w:rsid w:val="00A945E9"/>
    <w:rsid w:val="00A94A9E"/>
    <w:rsid w:val="00A94CBE"/>
    <w:rsid w:val="00A94F8A"/>
    <w:rsid w:val="00A95E34"/>
    <w:rsid w:val="00A9630D"/>
    <w:rsid w:val="00A9694C"/>
    <w:rsid w:val="00A96D53"/>
    <w:rsid w:val="00A97674"/>
    <w:rsid w:val="00A97B45"/>
    <w:rsid w:val="00A97C4D"/>
    <w:rsid w:val="00AA02F9"/>
    <w:rsid w:val="00AA0338"/>
    <w:rsid w:val="00AA0341"/>
    <w:rsid w:val="00AA04D1"/>
    <w:rsid w:val="00AA092C"/>
    <w:rsid w:val="00AA0FC6"/>
    <w:rsid w:val="00AA13A5"/>
    <w:rsid w:val="00AA19EC"/>
    <w:rsid w:val="00AA1BA4"/>
    <w:rsid w:val="00AA1D91"/>
    <w:rsid w:val="00AA25B9"/>
    <w:rsid w:val="00AA28E1"/>
    <w:rsid w:val="00AA2925"/>
    <w:rsid w:val="00AA2A7B"/>
    <w:rsid w:val="00AA34F0"/>
    <w:rsid w:val="00AA35D6"/>
    <w:rsid w:val="00AA3794"/>
    <w:rsid w:val="00AA37C5"/>
    <w:rsid w:val="00AA3A13"/>
    <w:rsid w:val="00AA3C49"/>
    <w:rsid w:val="00AA3DBE"/>
    <w:rsid w:val="00AA3E85"/>
    <w:rsid w:val="00AA4513"/>
    <w:rsid w:val="00AA5820"/>
    <w:rsid w:val="00AA5A03"/>
    <w:rsid w:val="00AA6B16"/>
    <w:rsid w:val="00AA6B6B"/>
    <w:rsid w:val="00AA6CCB"/>
    <w:rsid w:val="00AA6D30"/>
    <w:rsid w:val="00AA6D3F"/>
    <w:rsid w:val="00AA6E18"/>
    <w:rsid w:val="00AA7AEA"/>
    <w:rsid w:val="00AA7DD3"/>
    <w:rsid w:val="00AB041B"/>
    <w:rsid w:val="00AB090F"/>
    <w:rsid w:val="00AB11B8"/>
    <w:rsid w:val="00AB1405"/>
    <w:rsid w:val="00AB1905"/>
    <w:rsid w:val="00AB2C28"/>
    <w:rsid w:val="00AB2D69"/>
    <w:rsid w:val="00AB3258"/>
    <w:rsid w:val="00AB3BD4"/>
    <w:rsid w:val="00AB4461"/>
    <w:rsid w:val="00AB48C6"/>
    <w:rsid w:val="00AB4F3B"/>
    <w:rsid w:val="00AB5023"/>
    <w:rsid w:val="00AB52C4"/>
    <w:rsid w:val="00AB5C31"/>
    <w:rsid w:val="00AB5DFD"/>
    <w:rsid w:val="00AB5F16"/>
    <w:rsid w:val="00AB6A39"/>
    <w:rsid w:val="00AB6CCC"/>
    <w:rsid w:val="00AB7789"/>
    <w:rsid w:val="00AC01B7"/>
    <w:rsid w:val="00AC022D"/>
    <w:rsid w:val="00AC0A5B"/>
    <w:rsid w:val="00AC0BEC"/>
    <w:rsid w:val="00AC1F03"/>
    <w:rsid w:val="00AC2844"/>
    <w:rsid w:val="00AC2E8D"/>
    <w:rsid w:val="00AC3228"/>
    <w:rsid w:val="00AC37AF"/>
    <w:rsid w:val="00AC37F5"/>
    <w:rsid w:val="00AC3C9F"/>
    <w:rsid w:val="00AC4E9A"/>
    <w:rsid w:val="00AC5267"/>
    <w:rsid w:val="00AC557F"/>
    <w:rsid w:val="00AC621A"/>
    <w:rsid w:val="00AC69D1"/>
    <w:rsid w:val="00AC7017"/>
    <w:rsid w:val="00AC705C"/>
    <w:rsid w:val="00AC76EE"/>
    <w:rsid w:val="00AC7A36"/>
    <w:rsid w:val="00AD0093"/>
    <w:rsid w:val="00AD0F9C"/>
    <w:rsid w:val="00AD1C6B"/>
    <w:rsid w:val="00AD224F"/>
    <w:rsid w:val="00AD27F2"/>
    <w:rsid w:val="00AD27F9"/>
    <w:rsid w:val="00AD2A59"/>
    <w:rsid w:val="00AD2AEB"/>
    <w:rsid w:val="00AD2DC0"/>
    <w:rsid w:val="00AD3336"/>
    <w:rsid w:val="00AD409F"/>
    <w:rsid w:val="00AD4992"/>
    <w:rsid w:val="00AD4DC9"/>
    <w:rsid w:val="00AD63A9"/>
    <w:rsid w:val="00AD6EBA"/>
    <w:rsid w:val="00AD7030"/>
    <w:rsid w:val="00AD73A6"/>
    <w:rsid w:val="00AD73C0"/>
    <w:rsid w:val="00AD754F"/>
    <w:rsid w:val="00AE1460"/>
    <w:rsid w:val="00AE18DD"/>
    <w:rsid w:val="00AE1CBA"/>
    <w:rsid w:val="00AE1D66"/>
    <w:rsid w:val="00AE1E81"/>
    <w:rsid w:val="00AE2002"/>
    <w:rsid w:val="00AE227A"/>
    <w:rsid w:val="00AE323E"/>
    <w:rsid w:val="00AE3E08"/>
    <w:rsid w:val="00AE4131"/>
    <w:rsid w:val="00AE4D1B"/>
    <w:rsid w:val="00AE5512"/>
    <w:rsid w:val="00AE74E2"/>
    <w:rsid w:val="00AE7621"/>
    <w:rsid w:val="00AE781C"/>
    <w:rsid w:val="00AF1019"/>
    <w:rsid w:val="00AF19DA"/>
    <w:rsid w:val="00AF20F4"/>
    <w:rsid w:val="00AF2B2B"/>
    <w:rsid w:val="00AF2E87"/>
    <w:rsid w:val="00AF3355"/>
    <w:rsid w:val="00AF3A64"/>
    <w:rsid w:val="00AF47FF"/>
    <w:rsid w:val="00AF480A"/>
    <w:rsid w:val="00AF4A28"/>
    <w:rsid w:val="00AF4EA0"/>
    <w:rsid w:val="00AF51C6"/>
    <w:rsid w:val="00AF5947"/>
    <w:rsid w:val="00AF61BF"/>
    <w:rsid w:val="00AF6561"/>
    <w:rsid w:val="00AF66C6"/>
    <w:rsid w:val="00AF6DA8"/>
    <w:rsid w:val="00AF7B1C"/>
    <w:rsid w:val="00B0062B"/>
    <w:rsid w:val="00B006DE"/>
    <w:rsid w:val="00B0108C"/>
    <w:rsid w:val="00B019BF"/>
    <w:rsid w:val="00B01E48"/>
    <w:rsid w:val="00B01FD3"/>
    <w:rsid w:val="00B023C1"/>
    <w:rsid w:val="00B0248C"/>
    <w:rsid w:val="00B0267A"/>
    <w:rsid w:val="00B02A9F"/>
    <w:rsid w:val="00B03017"/>
    <w:rsid w:val="00B03541"/>
    <w:rsid w:val="00B03738"/>
    <w:rsid w:val="00B047CE"/>
    <w:rsid w:val="00B0509B"/>
    <w:rsid w:val="00B0561A"/>
    <w:rsid w:val="00B05625"/>
    <w:rsid w:val="00B05EB3"/>
    <w:rsid w:val="00B076E3"/>
    <w:rsid w:val="00B1068A"/>
    <w:rsid w:val="00B10EAE"/>
    <w:rsid w:val="00B11083"/>
    <w:rsid w:val="00B11751"/>
    <w:rsid w:val="00B11885"/>
    <w:rsid w:val="00B12055"/>
    <w:rsid w:val="00B125A7"/>
    <w:rsid w:val="00B134FB"/>
    <w:rsid w:val="00B13DBD"/>
    <w:rsid w:val="00B13EA4"/>
    <w:rsid w:val="00B13FE2"/>
    <w:rsid w:val="00B1453A"/>
    <w:rsid w:val="00B148BB"/>
    <w:rsid w:val="00B14FEB"/>
    <w:rsid w:val="00B15DEB"/>
    <w:rsid w:val="00B1601E"/>
    <w:rsid w:val="00B161B6"/>
    <w:rsid w:val="00B163ED"/>
    <w:rsid w:val="00B167DE"/>
    <w:rsid w:val="00B17201"/>
    <w:rsid w:val="00B17633"/>
    <w:rsid w:val="00B20468"/>
    <w:rsid w:val="00B20955"/>
    <w:rsid w:val="00B20B3C"/>
    <w:rsid w:val="00B21498"/>
    <w:rsid w:val="00B214C3"/>
    <w:rsid w:val="00B21599"/>
    <w:rsid w:val="00B21B15"/>
    <w:rsid w:val="00B21C2C"/>
    <w:rsid w:val="00B22340"/>
    <w:rsid w:val="00B22545"/>
    <w:rsid w:val="00B22A9D"/>
    <w:rsid w:val="00B22FA8"/>
    <w:rsid w:val="00B2322E"/>
    <w:rsid w:val="00B235C2"/>
    <w:rsid w:val="00B23605"/>
    <w:rsid w:val="00B23625"/>
    <w:rsid w:val="00B2368C"/>
    <w:rsid w:val="00B23AFA"/>
    <w:rsid w:val="00B23FB7"/>
    <w:rsid w:val="00B243E9"/>
    <w:rsid w:val="00B24760"/>
    <w:rsid w:val="00B24790"/>
    <w:rsid w:val="00B253EA"/>
    <w:rsid w:val="00B259AB"/>
    <w:rsid w:val="00B25FE3"/>
    <w:rsid w:val="00B26696"/>
    <w:rsid w:val="00B26D3A"/>
    <w:rsid w:val="00B26DE4"/>
    <w:rsid w:val="00B272C7"/>
    <w:rsid w:val="00B2796D"/>
    <w:rsid w:val="00B30318"/>
    <w:rsid w:val="00B31C2E"/>
    <w:rsid w:val="00B32376"/>
    <w:rsid w:val="00B32ED6"/>
    <w:rsid w:val="00B33142"/>
    <w:rsid w:val="00B33928"/>
    <w:rsid w:val="00B3451B"/>
    <w:rsid w:val="00B347A7"/>
    <w:rsid w:val="00B3564B"/>
    <w:rsid w:val="00B35B67"/>
    <w:rsid w:val="00B35E19"/>
    <w:rsid w:val="00B3627F"/>
    <w:rsid w:val="00B364AA"/>
    <w:rsid w:val="00B36ADE"/>
    <w:rsid w:val="00B36C12"/>
    <w:rsid w:val="00B36F0D"/>
    <w:rsid w:val="00B37715"/>
    <w:rsid w:val="00B37C26"/>
    <w:rsid w:val="00B41810"/>
    <w:rsid w:val="00B4206D"/>
    <w:rsid w:val="00B4378F"/>
    <w:rsid w:val="00B43992"/>
    <w:rsid w:val="00B439D9"/>
    <w:rsid w:val="00B440BC"/>
    <w:rsid w:val="00B44BBF"/>
    <w:rsid w:val="00B44C4F"/>
    <w:rsid w:val="00B44D0F"/>
    <w:rsid w:val="00B44EB4"/>
    <w:rsid w:val="00B44F14"/>
    <w:rsid w:val="00B455DC"/>
    <w:rsid w:val="00B45762"/>
    <w:rsid w:val="00B45ED5"/>
    <w:rsid w:val="00B46429"/>
    <w:rsid w:val="00B46EB8"/>
    <w:rsid w:val="00B472A1"/>
    <w:rsid w:val="00B47686"/>
    <w:rsid w:val="00B47A96"/>
    <w:rsid w:val="00B47EF3"/>
    <w:rsid w:val="00B501F0"/>
    <w:rsid w:val="00B50877"/>
    <w:rsid w:val="00B515FE"/>
    <w:rsid w:val="00B518B9"/>
    <w:rsid w:val="00B523F0"/>
    <w:rsid w:val="00B52C4F"/>
    <w:rsid w:val="00B52E54"/>
    <w:rsid w:val="00B54C1E"/>
    <w:rsid w:val="00B550B1"/>
    <w:rsid w:val="00B55699"/>
    <w:rsid w:val="00B567D4"/>
    <w:rsid w:val="00B56841"/>
    <w:rsid w:val="00B56E6D"/>
    <w:rsid w:val="00B57C7E"/>
    <w:rsid w:val="00B605DB"/>
    <w:rsid w:val="00B6127F"/>
    <w:rsid w:val="00B61ABC"/>
    <w:rsid w:val="00B61D24"/>
    <w:rsid w:val="00B61ECE"/>
    <w:rsid w:val="00B62B65"/>
    <w:rsid w:val="00B62B88"/>
    <w:rsid w:val="00B62C8D"/>
    <w:rsid w:val="00B62E66"/>
    <w:rsid w:val="00B636ED"/>
    <w:rsid w:val="00B644F4"/>
    <w:rsid w:val="00B64754"/>
    <w:rsid w:val="00B65BE4"/>
    <w:rsid w:val="00B66343"/>
    <w:rsid w:val="00B66526"/>
    <w:rsid w:val="00B674F7"/>
    <w:rsid w:val="00B67AD9"/>
    <w:rsid w:val="00B70AA2"/>
    <w:rsid w:val="00B70B23"/>
    <w:rsid w:val="00B70B86"/>
    <w:rsid w:val="00B71ACF"/>
    <w:rsid w:val="00B72021"/>
    <w:rsid w:val="00B7242D"/>
    <w:rsid w:val="00B72DD1"/>
    <w:rsid w:val="00B73007"/>
    <w:rsid w:val="00B73C17"/>
    <w:rsid w:val="00B73E9E"/>
    <w:rsid w:val="00B75463"/>
    <w:rsid w:val="00B75499"/>
    <w:rsid w:val="00B75FB0"/>
    <w:rsid w:val="00B75FCC"/>
    <w:rsid w:val="00B76876"/>
    <w:rsid w:val="00B76B25"/>
    <w:rsid w:val="00B76BEB"/>
    <w:rsid w:val="00B76FA5"/>
    <w:rsid w:val="00B77A19"/>
    <w:rsid w:val="00B811A5"/>
    <w:rsid w:val="00B81CA4"/>
    <w:rsid w:val="00B81F2F"/>
    <w:rsid w:val="00B82392"/>
    <w:rsid w:val="00B8264C"/>
    <w:rsid w:val="00B8267F"/>
    <w:rsid w:val="00B82896"/>
    <w:rsid w:val="00B82F40"/>
    <w:rsid w:val="00B83D9E"/>
    <w:rsid w:val="00B8483C"/>
    <w:rsid w:val="00B84BC0"/>
    <w:rsid w:val="00B85859"/>
    <w:rsid w:val="00B8588A"/>
    <w:rsid w:val="00B85A02"/>
    <w:rsid w:val="00B8678F"/>
    <w:rsid w:val="00B8683E"/>
    <w:rsid w:val="00B90A19"/>
    <w:rsid w:val="00B9161B"/>
    <w:rsid w:val="00B916C1"/>
    <w:rsid w:val="00B92B02"/>
    <w:rsid w:val="00B92D64"/>
    <w:rsid w:val="00B92DA7"/>
    <w:rsid w:val="00B9333C"/>
    <w:rsid w:val="00B93351"/>
    <w:rsid w:val="00B9370D"/>
    <w:rsid w:val="00B9420A"/>
    <w:rsid w:val="00B94715"/>
    <w:rsid w:val="00B94BA8"/>
    <w:rsid w:val="00B94DC3"/>
    <w:rsid w:val="00B950C8"/>
    <w:rsid w:val="00B95438"/>
    <w:rsid w:val="00B9554D"/>
    <w:rsid w:val="00B95579"/>
    <w:rsid w:val="00B958CB"/>
    <w:rsid w:val="00B96453"/>
    <w:rsid w:val="00B96566"/>
    <w:rsid w:val="00B967B7"/>
    <w:rsid w:val="00B968B7"/>
    <w:rsid w:val="00B97AFE"/>
    <w:rsid w:val="00B97DDB"/>
    <w:rsid w:val="00B97FB1"/>
    <w:rsid w:val="00BA0018"/>
    <w:rsid w:val="00BA0264"/>
    <w:rsid w:val="00BA049A"/>
    <w:rsid w:val="00BA052A"/>
    <w:rsid w:val="00BA0653"/>
    <w:rsid w:val="00BA06F6"/>
    <w:rsid w:val="00BA0F93"/>
    <w:rsid w:val="00BA13F8"/>
    <w:rsid w:val="00BA2267"/>
    <w:rsid w:val="00BA26B6"/>
    <w:rsid w:val="00BA2799"/>
    <w:rsid w:val="00BA3182"/>
    <w:rsid w:val="00BA3664"/>
    <w:rsid w:val="00BA3CAB"/>
    <w:rsid w:val="00BA5032"/>
    <w:rsid w:val="00BA57AE"/>
    <w:rsid w:val="00BA6798"/>
    <w:rsid w:val="00BA679C"/>
    <w:rsid w:val="00BA7AB9"/>
    <w:rsid w:val="00BB1105"/>
    <w:rsid w:val="00BB2AFA"/>
    <w:rsid w:val="00BB30DF"/>
    <w:rsid w:val="00BB3687"/>
    <w:rsid w:val="00BB4123"/>
    <w:rsid w:val="00BB5840"/>
    <w:rsid w:val="00BB5965"/>
    <w:rsid w:val="00BB60C7"/>
    <w:rsid w:val="00BB6761"/>
    <w:rsid w:val="00BB6D07"/>
    <w:rsid w:val="00BB7537"/>
    <w:rsid w:val="00BB7CFA"/>
    <w:rsid w:val="00BC0971"/>
    <w:rsid w:val="00BC0A57"/>
    <w:rsid w:val="00BC0A9F"/>
    <w:rsid w:val="00BC12CC"/>
    <w:rsid w:val="00BC1F59"/>
    <w:rsid w:val="00BC1F8C"/>
    <w:rsid w:val="00BC23AF"/>
    <w:rsid w:val="00BC25FF"/>
    <w:rsid w:val="00BC292E"/>
    <w:rsid w:val="00BC34BC"/>
    <w:rsid w:val="00BC3632"/>
    <w:rsid w:val="00BC391D"/>
    <w:rsid w:val="00BC5A8E"/>
    <w:rsid w:val="00BC5B20"/>
    <w:rsid w:val="00BC5B41"/>
    <w:rsid w:val="00BC5F0C"/>
    <w:rsid w:val="00BC6413"/>
    <w:rsid w:val="00BC6BD3"/>
    <w:rsid w:val="00BD10B1"/>
    <w:rsid w:val="00BD1181"/>
    <w:rsid w:val="00BD1728"/>
    <w:rsid w:val="00BD279B"/>
    <w:rsid w:val="00BD41EF"/>
    <w:rsid w:val="00BD5B65"/>
    <w:rsid w:val="00BD717D"/>
    <w:rsid w:val="00BD7445"/>
    <w:rsid w:val="00BD7763"/>
    <w:rsid w:val="00BD79DB"/>
    <w:rsid w:val="00BD7D10"/>
    <w:rsid w:val="00BE09F5"/>
    <w:rsid w:val="00BE19B1"/>
    <w:rsid w:val="00BE22DA"/>
    <w:rsid w:val="00BE2433"/>
    <w:rsid w:val="00BE2ED3"/>
    <w:rsid w:val="00BE32F3"/>
    <w:rsid w:val="00BE3B56"/>
    <w:rsid w:val="00BE3E55"/>
    <w:rsid w:val="00BE4469"/>
    <w:rsid w:val="00BE453A"/>
    <w:rsid w:val="00BE51FA"/>
    <w:rsid w:val="00BE7153"/>
    <w:rsid w:val="00BE7371"/>
    <w:rsid w:val="00BE74FF"/>
    <w:rsid w:val="00BF044D"/>
    <w:rsid w:val="00BF0490"/>
    <w:rsid w:val="00BF0E30"/>
    <w:rsid w:val="00BF1016"/>
    <w:rsid w:val="00BF1341"/>
    <w:rsid w:val="00BF1A47"/>
    <w:rsid w:val="00BF230A"/>
    <w:rsid w:val="00BF23B7"/>
    <w:rsid w:val="00BF4481"/>
    <w:rsid w:val="00BF45E0"/>
    <w:rsid w:val="00BF55AA"/>
    <w:rsid w:val="00BF57F8"/>
    <w:rsid w:val="00BF625B"/>
    <w:rsid w:val="00BF63EC"/>
    <w:rsid w:val="00BF6C24"/>
    <w:rsid w:val="00C001A2"/>
    <w:rsid w:val="00C00242"/>
    <w:rsid w:val="00C009E9"/>
    <w:rsid w:val="00C00C03"/>
    <w:rsid w:val="00C00CF7"/>
    <w:rsid w:val="00C0193A"/>
    <w:rsid w:val="00C01A47"/>
    <w:rsid w:val="00C01D70"/>
    <w:rsid w:val="00C027BD"/>
    <w:rsid w:val="00C02866"/>
    <w:rsid w:val="00C028CB"/>
    <w:rsid w:val="00C02C84"/>
    <w:rsid w:val="00C049D0"/>
    <w:rsid w:val="00C04AAF"/>
    <w:rsid w:val="00C04C2B"/>
    <w:rsid w:val="00C04C3F"/>
    <w:rsid w:val="00C04C8D"/>
    <w:rsid w:val="00C058E8"/>
    <w:rsid w:val="00C05AC6"/>
    <w:rsid w:val="00C05BF9"/>
    <w:rsid w:val="00C06391"/>
    <w:rsid w:val="00C0689E"/>
    <w:rsid w:val="00C06924"/>
    <w:rsid w:val="00C06BE5"/>
    <w:rsid w:val="00C07E69"/>
    <w:rsid w:val="00C07F70"/>
    <w:rsid w:val="00C103AB"/>
    <w:rsid w:val="00C113C7"/>
    <w:rsid w:val="00C11432"/>
    <w:rsid w:val="00C11605"/>
    <w:rsid w:val="00C11763"/>
    <w:rsid w:val="00C12404"/>
    <w:rsid w:val="00C13FEB"/>
    <w:rsid w:val="00C1484F"/>
    <w:rsid w:val="00C15075"/>
    <w:rsid w:val="00C15366"/>
    <w:rsid w:val="00C15508"/>
    <w:rsid w:val="00C158B2"/>
    <w:rsid w:val="00C15E0B"/>
    <w:rsid w:val="00C15F64"/>
    <w:rsid w:val="00C1601B"/>
    <w:rsid w:val="00C16B75"/>
    <w:rsid w:val="00C16D71"/>
    <w:rsid w:val="00C208B5"/>
    <w:rsid w:val="00C20F5E"/>
    <w:rsid w:val="00C20F64"/>
    <w:rsid w:val="00C21186"/>
    <w:rsid w:val="00C216C2"/>
    <w:rsid w:val="00C21C8E"/>
    <w:rsid w:val="00C21CA4"/>
    <w:rsid w:val="00C21DAB"/>
    <w:rsid w:val="00C21EC5"/>
    <w:rsid w:val="00C22E5C"/>
    <w:rsid w:val="00C2304B"/>
    <w:rsid w:val="00C241AB"/>
    <w:rsid w:val="00C241CA"/>
    <w:rsid w:val="00C2426C"/>
    <w:rsid w:val="00C2445C"/>
    <w:rsid w:val="00C249F4"/>
    <w:rsid w:val="00C24AE1"/>
    <w:rsid w:val="00C24D37"/>
    <w:rsid w:val="00C25475"/>
    <w:rsid w:val="00C2584C"/>
    <w:rsid w:val="00C266D8"/>
    <w:rsid w:val="00C26ADD"/>
    <w:rsid w:val="00C278EC"/>
    <w:rsid w:val="00C279BC"/>
    <w:rsid w:val="00C27F90"/>
    <w:rsid w:val="00C30109"/>
    <w:rsid w:val="00C30652"/>
    <w:rsid w:val="00C3072E"/>
    <w:rsid w:val="00C30B70"/>
    <w:rsid w:val="00C31790"/>
    <w:rsid w:val="00C3275F"/>
    <w:rsid w:val="00C32816"/>
    <w:rsid w:val="00C32FFA"/>
    <w:rsid w:val="00C3409F"/>
    <w:rsid w:val="00C345B5"/>
    <w:rsid w:val="00C34BA8"/>
    <w:rsid w:val="00C34EA7"/>
    <w:rsid w:val="00C362DA"/>
    <w:rsid w:val="00C36678"/>
    <w:rsid w:val="00C36C9E"/>
    <w:rsid w:val="00C36DEE"/>
    <w:rsid w:val="00C370B1"/>
    <w:rsid w:val="00C37349"/>
    <w:rsid w:val="00C37407"/>
    <w:rsid w:val="00C3BCE7"/>
    <w:rsid w:val="00C40297"/>
    <w:rsid w:val="00C40CB4"/>
    <w:rsid w:val="00C40D60"/>
    <w:rsid w:val="00C417CD"/>
    <w:rsid w:val="00C41F69"/>
    <w:rsid w:val="00C41FF2"/>
    <w:rsid w:val="00C42011"/>
    <w:rsid w:val="00C420AC"/>
    <w:rsid w:val="00C423FF"/>
    <w:rsid w:val="00C42AB3"/>
    <w:rsid w:val="00C42BFF"/>
    <w:rsid w:val="00C43C2F"/>
    <w:rsid w:val="00C441BD"/>
    <w:rsid w:val="00C44512"/>
    <w:rsid w:val="00C445C1"/>
    <w:rsid w:val="00C447D9"/>
    <w:rsid w:val="00C4768A"/>
    <w:rsid w:val="00C508E3"/>
    <w:rsid w:val="00C51562"/>
    <w:rsid w:val="00C516F1"/>
    <w:rsid w:val="00C51947"/>
    <w:rsid w:val="00C51A83"/>
    <w:rsid w:val="00C535B8"/>
    <w:rsid w:val="00C5432E"/>
    <w:rsid w:val="00C54394"/>
    <w:rsid w:val="00C549A0"/>
    <w:rsid w:val="00C54A08"/>
    <w:rsid w:val="00C55F52"/>
    <w:rsid w:val="00C574BE"/>
    <w:rsid w:val="00C60339"/>
    <w:rsid w:val="00C60347"/>
    <w:rsid w:val="00C60495"/>
    <w:rsid w:val="00C609D4"/>
    <w:rsid w:val="00C60DAB"/>
    <w:rsid w:val="00C61093"/>
    <w:rsid w:val="00C611FD"/>
    <w:rsid w:val="00C61DB0"/>
    <w:rsid w:val="00C61DDE"/>
    <w:rsid w:val="00C61EA2"/>
    <w:rsid w:val="00C6244D"/>
    <w:rsid w:val="00C62A33"/>
    <w:rsid w:val="00C62AD4"/>
    <w:rsid w:val="00C63708"/>
    <w:rsid w:val="00C645A3"/>
    <w:rsid w:val="00C652AC"/>
    <w:rsid w:val="00C65653"/>
    <w:rsid w:val="00C65782"/>
    <w:rsid w:val="00C65D33"/>
    <w:rsid w:val="00C65F49"/>
    <w:rsid w:val="00C67F08"/>
    <w:rsid w:val="00C70713"/>
    <w:rsid w:val="00C70F1C"/>
    <w:rsid w:val="00C70FBE"/>
    <w:rsid w:val="00C71679"/>
    <w:rsid w:val="00C717F5"/>
    <w:rsid w:val="00C7199C"/>
    <w:rsid w:val="00C719C0"/>
    <w:rsid w:val="00C71F82"/>
    <w:rsid w:val="00C72E75"/>
    <w:rsid w:val="00C73284"/>
    <w:rsid w:val="00C7420D"/>
    <w:rsid w:val="00C752D7"/>
    <w:rsid w:val="00C75393"/>
    <w:rsid w:val="00C757AB"/>
    <w:rsid w:val="00C75AFB"/>
    <w:rsid w:val="00C75D9B"/>
    <w:rsid w:val="00C75F83"/>
    <w:rsid w:val="00C77F3A"/>
    <w:rsid w:val="00C805AF"/>
    <w:rsid w:val="00C808A0"/>
    <w:rsid w:val="00C818A2"/>
    <w:rsid w:val="00C82027"/>
    <w:rsid w:val="00C8257B"/>
    <w:rsid w:val="00C82B14"/>
    <w:rsid w:val="00C8356E"/>
    <w:rsid w:val="00C83593"/>
    <w:rsid w:val="00C8380C"/>
    <w:rsid w:val="00C8399C"/>
    <w:rsid w:val="00C83ECF"/>
    <w:rsid w:val="00C83FB8"/>
    <w:rsid w:val="00C8462E"/>
    <w:rsid w:val="00C86127"/>
    <w:rsid w:val="00C86166"/>
    <w:rsid w:val="00C86538"/>
    <w:rsid w:val="00C86690"/>
    <w:rsid w:val="00C87692"/>
    <w:rsid w:val="00C878E3"/>
    <w:rsid w:val="00C87E7E"/>
    <w:rsid w:val="00C90013"/>
    <w:rsid w:val="00C903DE"/>
    <w:rsid w:val="00C90557"/>
    <w:rsid w:val="00C9183A"/>
    <w:rsid w:val="00C91F8D"/>
    <w:rsid w:val="00C92C16"/>
    <w:rsid w:val="00C92D74"/>
    <w:rsid w:val="00C9335F"/>
    <w:rsid w:val="00C9388F"/>
    <w:rsid w:val="00C93AB1"/>
    <w:rsid w:val="00C94211"/>
    <w:rsid w:val="00C9430C"/>
    <w:rsid w:val="00C94D55"/>
    <w:rsid w:val="00C9570B"/>
    <w:rsid w:val="00C958FC"/>
    <w:rsid w:val="00C95E67"/>
    <w:rsid w:val="00C96DDF"/>
    <w:rsid w:val="00C97329"/>
    <w:rsid w:val="00C976AB"/>
    <w:rsid w:val="00CA0929"/>
    <w:rsid w:val="00CA12DE"/>
    <w:rsid w:val="00CA1340"/>
    <w:rsid w:val="00CA1857"/>
    <w:rsid w:val="00CA1935"/>
    <w:rsid w:val="00CA1E1E"/>
    <w:rsid w:val="00CA232E"/>
    <w:rsid w:val="00CA3D63"/>
    <w:rsid w:val="00CA3E6D"/>
    <w:rsid w:val="00CA4AC8"/>
    <w:rsid w:val="00CA4E7A"/>
    <w:rsid w:val="00CA53CA"/>
    <w:rsid w:val="00CA5676"/>
    <w:rsid w:val="00CA5D6F"/>
    <w:rsid w:val="00CA62A1"/>
    <w:rsid w:val="00CA6ADF"/>
    <w:rsid w:val="00CA6B4D"/>
    <w:rsid w:val="00CA71DE"/>
    <w:rsid w:val="00CA72BA"/>
    <w:rsid w:val="00CA7BD1"/>
    <w:rsid w:val="00CA7DB4"/>
    <w:rsid w:val="00CB01AA"/>
    <w:rsid w:val="00CB03A5"/>
    <w:rsid w:val="00CB0BB2"/>
    <w:rsid w:val="00CB119F"/>
    <w:rsid w:val="00CB149A"/>
    <w:rsid w:val="00CB14BD"/>
    <w:rsid w:val="00CB1B18"/>
    <w:rsid w:val="00CB20B0"/>
    <w:rsid w:val="00CB21B9"/>
    <w:rsid w:val="00CB24A2"/>
    <w:rsid w:val="00CB25A4"/>
    <w:rsid w:val="00CB2A80"/>
    <w:rsid w:val="00CB35F9"/>
    <w:rsid w:val="00CB37CB"/>
    <w:rsid w:val="00CB3E66"/>
    <w:rsid w:val="00CB4001"/>
    <w:rsid w:val="00CB427B"/>
    <w:rsid w:val="00CB4728"/>
    <w:rsid w:val="00CB4AEB"/>
    <w:rsid w:val="00CB4B47"/>
    <w:rsid w:val="00CB5199"/>
    <w:rsid w:val="00CB574B"/>
    <w:rsid w:val="00CB5847"/>
    <w:rsid w:val="00CB5E77"/>
    <w:rsid w:val="00CB632B"/>
    <w:rsid w:val="00CB71E6"/>
    <w:rsid w:val="00CB7A0D"/>
    <w:rsid w:val="00CC12E8"/>
    <w:rsid w:val="00CC13BD"/>
    <w:rsid w:val="00CC15B4"/>
    <w:rsid w:val="00CC1D2D"/>
    <w:rsid w:val="00CC2155"/>
    <w:rsid w:val="00CC2AE3"/>
    <w:rsid w:val="00CC2AE5"/>
    <w:rsid w:val="00CC352C"/>
    <w:rsid w:val="00CC3542"/>
    <w:rsid w:val="00CC3792"/>
    <w:rsid w:val="00CC387C"/>
    <w:rsid w:val="00CC39F6"/>
    <w:rsid w:val="00CC4B53"/>
    <w:rsid w:val="00CC4C44"/>
    <w:rsid w:val="00CC56E8"/>
    <w:rsid w:val="00CC5C4C"/>
    <w:rsid w:val="00CC6105"/>
    <w:rsid w:val="00CC631E"/>
    <w:rsid w:val="00CC6525"/>
    <w:rsid w:val="00CC7566"/>
    <w:rsid w:val="00CC7FDA"/>
    <w:rsid w:val="00CD00E9"/>
    <w:rsid w:val="00CD05F0"/>
    <w:rsid w:val="00CD1147"/>
    <w:rsid w:val="00CD1968"/>
    <w:rsid w:val="00CD21B6"/>
    <w:rsid w:val="00CD2705"/>
    <w:rsid w:val="00CD29A2"/>
    <w:rsid w:val="00CD2AD4"/>
    <w:rsid w:val="00CD303E"/>
    <w:rsid w:val="00CD3D66"/>
    <w:rsid w:val="00CD3FEA"/>
    <w:rsid w:val="00CD403A"/>
    <w:rsid w:val="00CD4887"/>
    <w:rsid w:val="00CD5182"/>
    <w:rsid w:val="00CD56F4"/>
    <w:rsid w:val="00CD5DD7"/>
    <w:rsid w:val="00CD5FCF"/>
    <w:rsid w:val="00CD62A2"/>
    <w:rsid w:val="00CD62B5"/>
    <w:rsid w:val="00CD72F4"/>
    <w:rsid w:val="00CD7B82"/>
    <w:rsid w:val="00CD7E96"/>
    <w:rsid w:val="00CE0852"/>
    <w:rsid w:val="00CE0BF2"/>
    <w:rsid w:val="00CE11E3"/>
    <w:rsid w:val="00CE234F"/>
    <w:rsid w:val="00CE2840"/>
    <w:rsid w:val="00CE2E73"/>
    <w:rsid w:val="00CE334C"/>
    <w:rsid w:val="00CE37C6"/>
    <w:rsid w:val="00CE3837"/>
    <w:rsid w:val="00CE3E6F"/>
    <w:rsid w:val="00CE4589"/>
    <w:rsid w:val="00CE47BD"/>
    <w:rsid w:val="00CE4EFA"/>
    <w:rsid w:val="00CE54D8"/>
    <w:rsid w:val="00CE5DAB"/>
    <w:rsid w:val="00CE5F19"/>
    <w:rsid w:val="00CE6F9A"/>
    <w:rsid w:val="00CE7DA5"/>
    <w:rsid w:val="00CF044E"/>
    <w:rsid w:val="00CF062E"/>
    <w:rsid w:val="00CF06CF"/>
    <w:rsid w:val="00CF07E4"/>
    <w:rsid w:val="00CF2046"/>
    <w:rsid w:val="00CF2E07"/>
    <w:rsid w:val="00CF351A"/>
    <w:rsid w:val="00CF364E"/>
    <w:rsid w:val="00CF400F"/>
    <w:rsid w:val="00CF595A"/>
    <w:rsid w:val="00CF5B5D"/>
    <w:rsid w:val="00CF643F"/>
    <w:rsid w:val="00CF66B4"/>
    <w:rsid w:val="00CF6A65"/>
    <w:rsid w:val="00CF7192"/>
    <w:rsid w:val="00CF7C64"/>
    <w:rsid w:val="00CF7DAD"/>
    <w:rsid w:val="00D000E1"/>
    <w:rsid w:val="00D0083A"/>
    <w:rsid w:val="00D0152A"/>
    <w:rsid w:val="00D01AB8"/>
    <w:rsid w:val="00D0389B"/>
    <w:rsid w:val="00D039C2"/>
    <w:rsid w:val="00D03AF4"/>
    <w:rsid w:val="00D03BA2"/>
    <w:rsid w:val="00D03E5E"/>
    <w:rsid w:val="00D03F0A"/>
    <w:rsid w:val="00D041D6"/>
    <w:rsid w:val="00D046E1"/>
    <w:rsid w:val="00D06010"/>
    <w:rsid w:val="00D0669C"/>
    <w:rsid w:val="00D07078"/>
    <w:rsid w:val="00D071AD"/>
    <w:rsid w:val="00D072C2"/>
    <w:rsid w:val="00D075CB"/>
    <w:rsid w:val="00D07623"/>
    <w:rsid w:val="00D10D09"/>
    <w:rsid w:val="00D10D94"/>
    <w:rsid w:val="00D1101D"/>
    <w:rsid w:val="00D11521"/>
    <w:rsid w:val="00D11CDB"/>
    <w:rsid w:val="00D12194"/>
    <w:rsid w:val="00D129CE"/>
    <w:rsid w:val="00D12DBC"/>
    <w:rsid w:val="00D142FC"/>
    <w:rsid w:val="00D14511"/>
    <w:rsid w:val="00D14640"/>
    <w:rsid w:val="00D15773"/>
    <w:rsid w:val="00D15A22"/>
    <w:rsid w:val="00D15D6B"/>
    <w:rsid w:val="00D15F5F"/>
    <w:rsid w:val="00D16038"/>
    <w:rsid w:val="00D160A1"/>
    <w:rsid w:val="00D160FD"/>
    <w:rsid w:val="00D1614F"/>
    <w:rsid w:val="00D161BF"/>
    <w:rsid w:val="00D163D9"/>
    <w:rsid w:val="00D165D8"/>
    <w:rsid w:val="00D16732"/>
    <w:rsid w:val="00D16BDA"/>
    <w:rsid w:val="00D1717D"/>
    <w:rsid w:val="00D1775F"/>
    <w:rsid w:val="00D17994"/>
    <w:rsid w:val="00D20BCE"/>
    <w:rsid w:val="00D20F76"/>
    <w:rsid w:val="00D2104E"/>
    <w:rsid w:val="00D21BD0"/>
    <w:rsid w:val="00D222CD"/>
    <w:rsid w:val="00D22B0A"/>
    <w:rsid w:val="00D23251"/>
    <w:rsid w:val="00D239F6"/>
    <w:rsid w:val="00D240B0"/>
    <w:rsid w:val="00D24D62"/>
    <w:rsid w:val="00D253C6"/>
    <w:rsid w:val="00D2643C"/>
    <w:rsid w:val="00D26CA9"/>
    <w:rsid w:val="00D27419"/>
    <w:rsid w:val="00D2766F"/>
    <w:rsid w:val="00D27712"/>
    <w:rsid w:val="00D277D0"/>
    <w:rsid w:val="00D27C21"/>
    <w:rsid w:val="00D27F12"/>
    <w:rsid w:val="00D27FF2"/>
    <w:rsid w:val="00D3126A"/>
    <w:rsid w:val="00D31923"/>
    <w:rsid w:val="00D31E89"/>
    <w:rsid w:val="00D31FC0"/>
    <w:rsid w:val="00D3256D"/>
    <w:rsid w:val="00D33297"/>
    <w:rsid w:val="00D333D0"/>
    <w:rsid w:val="00D335B1"/>
    <w:rsid w:val="00D33643"/>
    <w:rsid w:val="00D3372C"/>
    <w:rsid w:val="00D33ACD"/>
    <w:rsid w:val="00D33BD9"/>
    <w:rsid w:val="00D33E2A"/>
    <w:rsid w:val="00D33F74"/>
    <w:rsid w:val="00D34926"/>
    <w:rsid w:val="00D34A4F"/>
    <w:rsid w:val="00D34FEC"/>
    <w:rsid w:val="00D3504D"/>
    <w:rsid w:val="00D357D5"/>
    <w:rsid w:val="00D35E3C"/>
    <w:rsid w:val="00D35EDE"/>
    <w:rsid w:val="00D36C80"/>
    <w:rsid w:val="00D3722B"/>
    <w:rsid w:val="00D37D89"/>
    <w:rsid w:val="00D401A5"/>
    <w:rsid w:val="00D41012"/>
    <w:rsid w:val="00D41248"/>
    <w:rsid w:val="00D412CF"/>
    <w:rsid w:val="00D41445"/>
    <w:rsid w:val="00D414A0"/>
    <w:rsid w:val="00D41CFB"/>
    <w:rsid w:val="00D424CD"/>
    <w:rsid w:val="00D43055"/>
    <w:rsid w:val="00D43479"/>
    <w:rsid w:val="00D437AF"/>
    <w:rsid w:val="00D43D89"/>
    <w:rsid w:val="00D43FDA"/>
    <w:rsid w:val="00D4413D"/>
    <w:rsid w:val="00D446F6"/>
    <w:rsid w:val="00D45B3E"/>
    <w:rsid w:val="00D466CA"/>
    <w:rsid w:val="00D46D71"/>
    <w:rsid w:val="00D47289"/>
    <w:rsid w:val="00D50642"/>
    <w:rsid w:val="00D50968"/>
    <w:rsid w:val="00D5122F"/>
    <w:rsid w:val="00D515A6"/>
    <w:rsid w:val="00D51B57"/>
    <w:rsid w:val="00D51C09"/>
    <w:rsid w:val="00D523F2"/>
    <w:rsid w:val="00D529DC"/>
    <w:rsid w:val="00D52D4C"/>
    <w:rsid w:val="00D53370"/>
    <w:rsid w:val="00D539B6"/>
    <w:rsid w:val="00D53E60"/>
    <w:rsid w:val="00D542DF"/>
    <w:rsid w:val="00D55858"/>
    <w:rsid w:val="00D55F76"/>
    <w:rsid w:val="00D56651"/>
    <w:rsid w:val="00D5733D"/>
    <w:rsid w:val="00D574B2"/>
    <w:rsid w:val="00D57582"/>
    <w:rsid w:val="00D57750"/>
    <w:rsid w:val="00D57C21"/>
    <w:rsid w:val="00D60495"/>
    <w:rsid w:val="00D6086A"/>
    <w:rsid w:val="00D60E3F"/>
    <w:rsid w:val="00D60FC5"/>
    <w:rsid w:val="00D6124D"/>
    <w:rsid w:val="00D615DC"/>
    <w:rsid w:val="00D62419"/>
    <w:rsid w:val="00D625A5"/>
    <w:rsid w:val="00D62A1C"/>
    <w:rsid w:val="00D62F8D"/>
    <w:rsid w:val="00D63B38"/>
    <w:rsid w:val="00D64002"/>
    <w:rsid w:val="00D64A0E"/>
    <w:rsid w:val="00D64A0F"/>
    <w:rsid w:val="00D64CE4"/>
    <w:rsid w:val="00D65700"/>
    <w:rsid w:val="00D65C8C"/>
    <w:rsid w:val="00D6705E"/>
    <w:rsid w:val="00D67648"/>
    <w:rsid w:val="00D676D2"/>
    <w:rsid w:val="00D700E4"/>
    <w:rsid w:val="00D7049E"/>
    <w:rsid w:val="00D7065B"/>
    <w:rsid w:val="00D70787"/>
    <w:rsid w:val="00D70B45"/>
    <w:rsid w:val="00D70F85"/>
    <w:rsid w:val="00D714E0"/>
    <w:rsid w:val="00D71C0A"/>
    <w:rsid w:val="00D721DA"/>
    <w:rsid w:val="00D728BF"/>
    <w:rsid w:val="00D73C20"/>
    <w:rsid w:val="00D73CE5"/>
    <w:rsid w:val="00D74423"/>
    <w:rsid w:val="00D74D0E"/>
    <w:rsid w:val="00D7538E"/>
    <w:rsid w:val="00D75AE4"/>
    <w:rsid w:val="00D75E1E"/>
    <w:rsid w:val="00D761AC"/>
    <w:rsid w:val="00D762BE"/>
    <w:rsid w:val="00D76E70"/>
    <w:rsid w:val="00D7742F"/>
    <w:rsid w:val="00D77DDE"/>
    <w:rsid w:val="00D806B8"/>
    <w:rsid w:val="00D80948"/>
    <w:rsid w:val="00D81189"/>
    <w:rsid w:val="00D814EA"/>
    <w:rsid w:val="00D82402"/>
    <w:rsid w:val="00D829D5"/>
    <w:rsid w:val="00D82EFE"/>
    <w:rsid w:val="00D8327B"/>
    <w:rsid w:val="00D83451"/>
    <w:rsid w:val="00D835D1"/>
    <w:rsid w:val="00D83AA6"/>
    <w:rsid w:val="00D83DDD"/>
    <w:rsid w:val="00D84079"/>
    <w:rsid w:val="00D8472F"/>
    <w:rsid w:val="00D84E66"/>
    <w:rsid w:val="00D8534A"/>
    <w:rsid w:val="00D8556D"/>
    <w:rsid w:val="00D877FC"/>
    <w:rsid w:val="00D87B0D"/>
    <w:rsid w:val="00D9058A"/>
    <w:rsid w:val="00D911DF"/>
    <w:rsid w:val="00D91210"/>
    <w:rsid w:val="00D91676"/>
    <w:rsid w:val="00D91734"/>
    <w:rsid w:val="00D91BFB"/>
    <w:rsid w:val="00D92568"/>
    <w:rsid w:val="00D92ABE"/>
    <w:rsid w:val="00D93018"/>
    <w:rsid w:val="00D9302C"/>
    <w:rsid w:val="00D930DD"/>
    <w:rsid w:val="00D9319C"/>
    <w:rsid w:val="00D9327D"/>
    <w:rsid w:val="00D9479F"/>
    <w:rsid w:val="00D949A1"/>
    <w:rsid w:val="00D957FE"/>
    <w:rsid w:val="00D9603B"/>
    <w:rsid w:val="00D9618B"/>
    <w:rsid w:val="00D96626"/>
    <w:rsid w:val="00D97BEA"/>
    <w:rsid w:val="00D97DF8"/>
    <w:rsid w:val="00DA05C2"/>
    <w:rsid w:val="00DA09AF"/>
    <w:rsid w:val="00DA16A4"/>
    <w:rsid w:val="00DA1A26"/>
    <w:rsid w:val="00DA2695"/>
    <w:rsid w:val="00DA2BA1"/>
    <w:rsid w:val="00DA3C90"/>
    <w:rsid w:val="00DA4A0D"/>
    <w:rsid w:val="00DA4F78"/>
    <w:rsid w:val="00DA55DE"/>
    <w:rsid w:val="00DA56B6"/>
    <w:rsid w:val="00DA641D"/>
    <w:rsid w:val="00DA6CD6"/>
    <w:rsid w:val="00DA7C37"/>
    <w:rsid w:val="00DA7DD7"/>
    <w:rsid w:val="00DB011A"/>
    <w:rsid w:val="00DB0516"/>
    <w:rsid w:val="00DB05E2"/>
    <w:rsid w:val="00DB0841"/>
    <w:rsid w:val="00DB1C07"/>
    <w:rsid w:val="00DB22BC"/>
    <w:rsid w:val="00DB285A"/>
    <w:rsid w:val="00DB3103"/>
    <w:rsid w:val="00DB3683"/>
    <w:rsid w:val="00DB4B33"/>
    <w:rsid w:val="00DB5105"/>
    <w:rsid w:val="00DB5145"/>
    <w:rsid w:val="00DB607E"/>
    <w:rsid w:val="00DB68A0"/>
    <w:rsid w:val="00DB6CDB"/>
    <w:rsid w:val="00DB7308"/>
    <w:rsid w:val="00DB74EC"/>
    <w:rsid w:val="00DB7D71"/>
    <w:rsid w:val="00DB7E92"/>
    <w:rsid w:val="00DC00B6"/>
    <w:rsid w:val="00DC29B1"/>
    <w:rsid w:val="00DC38BA"/>
    <w:rsid w:val="00DC4CA2"/>
    <w:rsid w:val="00DC4EBB"/>
    <w:rsid w:val="00DC5128"/>
    <w:rsid w:val="00DC5731"/>
    <w:rsid w:val="00DC5BD4"/>
    <w:rsid w:val="00DC646F"/>
    <w:rsid w:val="00DC7151"/>
    <w:rsid w:val="00DC732B"/>
    <w:rsid w:val="00DC778E"/>
    <w:rsid w:val="00DC7802"/>
    <w:rsid w:val="00DD00F5"/>
    <w:rsid w:val="00DD0194"/>
    <w:rsid w:val="00DD045E"/>
    <w:rsid w:val="00DD0D78"/>
    <w:rsid w:val="00DD0E9F"/>
    <w:rsid w:val="00DD120A"/>
    <w:rsid w:val="00DD3614"/>
    <w:rsid w:val="00DD3F4C"/>
    <w:rsid w:val="00DD51AA"/>
    <w:rsid w:val="00DD5390"/>
    <w:rsid w:val="00DD59C9"/>
    <w:rsid w:val="00DD5B3F"/>
    <w:rsid w:val="00DD5CA4"/>
    <w:rsid w:val="00DD5D73"/>
    <w:rsid w:val="00DD5FEC"/>
    <w:rsid w:val="00DD64CD"/>
    <w:rsid w:val="00DD65DA"/>
    <w:rsid w:val="00DD6BD6"/>
    <w:rsid w:val="00DD70EB"/>
    <w:rsid w:val="00DD762F"/>
    <w:rsid w:val="00DD7749"/>
    <w:rsid w:val="00DD79A3"/>
    <w:rsid w:val="00DE0439"/>
    <w:rsid w:val="00DE14E9"/>
    <w:rsid w:val="00DE1971"/>
    <w:rsid w:val="00DE1CBA"/>
    <w:rsid w:val="00DE33D4"/>
    <w:rsid w:val="00DE363A"/>
    <w:rsid w:val="00DE3B4D"/>
    <w:rsid w:val="00DE4E30"/>
    <w:rsid w:val="00DE613B"/>
    <w:rsid w:val="00DE61B6"/>
    <w:rsid w:val="00DE6F11"/>
    <w:rsid w:val="00DE7531"/>
    <w:rsid w:val="00DE76A2"/>
    <w:rsid w:val="00DF007F"/>
    <w:rsid w:val="00DF14BF"/>
    <w:rsid w:val="00DF1C76"/>
    <w:rsid w:val="00DF2148"/>
    <w:rsid w:val="00DF3934"/>
    <w:rsid w:val="00DF40EF"/>
    <w:rsid w:val="00DF4590"/>
    <w:rsid w:val="00DF4BE8"/>
    <w:rsid w:val="00DF4BED"/>
    <w:rsid w:val="00DF4C01"/>
    <w:rsid w:val="00DF4F31"/>
    <w:rsid w:val="00DF5A4C"/>
    <w:rsid w:val="00DF5FAD"/>
    <w:rsid w:val="00DF64C4"/>
    <w:rsid w:val="00DF6F8B"/>
    <w:rsid w:val="00DF73F0"/>
    <w:rsid w:val="00E000BA"/>
    <w:rsid w:val="00E012DD"/>
    <w:rsid w:val="00E01381"/>
    <w:rsid w:val="00E01963"/>
    <w:rsid w:val="00E01BF2"/>
    <w:rsid w:val="00E01FDA"/>
    <w:rsid w:val="00E02FA4"/>
    <w:rsid w:val="00E03007"/>
    <w:rsid w:val="00E03A9B"/>
    <w:rsid w:val="00E04C3C"/>
    <w:rsid w:val="00E04F44"/>
    <w:rsid w:val="00E0548C"/>
    <w:rsid w:val="00E05956"/>
    <w:rsid w:val="00E05E8D"/>
    <w:rsid w:val="00E060CC"/>
    <w:rsid w:val="00E06369"/>
    <w:rsid w:val="00E0663E"/>
    <w:rsid w:val="00E06C63"/>
    <w:rsid w:val="00E0758E"/>
    <w:rsid w:val="00E07B5A"/>
    <w:rsid w:val="00E07F1E"/>
    <w:rsid w:val="00E10810"/>
    <w:rsid w:val="00E11272"/>
    <w:rsid w:val="00E11D34"/>
    <w:rsid w:val="00E124E9"/>
    <w:rsid w:val="00E12E46"/>
    <w:rsid w:val="00E1307A"/>
    <w:rsid w:val="00E13120"/>
    <w:rsid w:val="00E1329E"/>
    <w:rsid w:val="00E13E33"/>
    <w:rsid w:val="00E13F02"/>
    <w:rsid w:val="00E14897"/>
    <w:rsid w:val="00E158D7"/>
    <w:rsid w:val="00E15935"/>
    <w:rsid w:val="00E168B7"/>
    <w:rsid w:val="00E208C1"/>
    <w:rsid w:val="00E20D73"/>
    <w:rsid w:val="00E20E99"/>
    <w:rsid w:val="00E21248"/>
    <w:rsid w:val="00E2144A"/>
    <w:rsid w:val="00E21591"/>
    <w:rsid w:val="00E21948"/>
    <w:rsid w:val="00E21AF5"/>
    <w:rsid w:val="00E21C29"/>
    <w:rsid w:val="00E22E5F"/>
    <w:rsid w:val="00E236AD"/>
    <w:rsid w:val="00E23E67"/>
    <w:rsid w:val="00E242F7"/>
    <w:rsid w:val="00E24752"/>
    <w:rsid w:val="00E24A0F"/>
    <w:rsid w:val="00E26416"/>
    <w:rsid w:val="00E26649"/>
    <w:rsid w:val="00E26E2A"/>
    <w:rsid w:val="00E26EDA"/>
    <w:rsid w:val="00E26FCC"/>
    <w:rsid w:val="00E30AB5"/>
    <w:rsid w:val="00E3191B"/>
    <w:rsid w:val="00E32561"/>
    <w:rsid w:val="00E32E99"/>
    <w:rsid w:val="00E330B5"/>
    <w:rsid w:val="00E34DDE"/>
    <w:rsid w:val="00E34FDF"/>
    <w:rsid w:val="00E35C5D"/>
    <w:rsid w:val="00E36267"/>
    <w:rsid w:val="00E37433"/>
    <w:rsid w:val="00E4009C"/>
    <w:rsid w:val="00E400EC"/>
    <w:rsid w:val="00E40678"/>
    <w:rsid w:val="00E40686"/>
    <w:rsid w:val="00E408C1"/>
    <w:rsid w:val="00E4137C"/>
    <w:rsid w:val="00E41D70"/>
    <w:rsid w:val="00E41E86"/>
    <w:rsid w:val="00E42D7E"/>
    <w:rsid w:val="00E42F36"/>
    <w:rsid w:val="00E43784"/>
    <w:rsid w:val="00E4383F"/>
    <w:rsid w:val="00E43DFF"/>
    <w:rsid w:val="00E449E0"/>
    <w:rsid w:val="00E44A00"/>
    <w:rsid w:val="00E45722"/>
    <w:rsid w:val="00E45D0D"/>
    <w:rsid w:val="00E4642C"/>
    <w:rsid w:val="00E46760"/>
    <w:rsid w:val="00E467C0"/>
    <w:rsid w:val="00E46802"/>
    <w:rsid w:val="00E46ECC"/>
    <w:rsid w:val="00E472AA"/>
    <w:rsid w:val="00E47401"/>
    <w:rsid w:val="00E476F1"/>
    <w:rsid w:val="00E47979"/>
    <w:rsid w:val="00E47D35"/>
    <w:rsid w:val="00E50ACF"/>
    <w:rsid w:val="00E50AE2"/>
    <w:rsid w:val="00E50DB3"/>
    <w:rsid w:val="00E51EB3"/>
    <w:rsid w:val="00E53419"/>
    <w:rsid w:val="00E53451"/>
    <w:rsid w:val="00E534C8"/>
    <w:rsid w:val="00E53B03"/>
    <w:rsid w:val="00E53EE2"/>
    <w:rsid w:val="00E54ADF"/>
    <w:rsid w:val="00E551FD"/>
    <w:rsid w:val="00E55749"/>
    <w:rsid w:val="00E55A0A"/>
    <w:rsid w:val="00E55B27"/>
    <w:rsid w:val="00E561C2"/>
    <w:rsid w:val="00E568F4"/>
    <w:rsid w:val="00E5719D"/>
    <w:rsid w:val="00E5766C"/>
    <w:rsid w:val="00E57FE3"/>
    <w:rsid w:val="00E6022D"/>
    <w:rsid w:val="00E60D39"/>
    <w:rsid w:val="00E6154A"/>
    <w:rsid w:val="00E615DC"/>
    <w:rsid w:val="00E623F7"/>
    <w:rsid w:val="00E6267F"/>
    <w:rsid w:val="00E6292D"/>
    <w:rsid w:val="00E62C09"/>
    <w:rsid w:val="00E62E32"/>
    <w:rsid w:val="00E63A47"/>
    <w:rsid w:val="00E63C86"/>
    <w:rsid w:val="00E64441"/>
    <w:rsid w:val="00E6478C"/>
    <w:rsid w:val="00E65B3D"/>
    <w:rsid w:val="00E66E20"/>
    <w:rsid w:val="00E67CF6"/>
    <w:rsid w:val="00E707CB"/>
    <w:rsid w:val="00E70ADE"/>
    <w:rsid w:val="00E70F03"/>
    <w:rsid w:val="00E7206D"/>
    <w:rsid w:val="00E72BBE"/>
    <w:rsid w:val="00E72CFA"/>
    <w:rsid w:val="00E73402"/>
    <w:rsid w:val="00E73BB6"/>
    <w:rsid w:val="00E73BDF"/>
    <w:rsid w:val="00E74252"/>
    <w:rsid w:val="00E74D13"/>
    <w:rsid w:val="00E74E7B"/>
    <w:rsid w:val="00E756C9"/>
    <w:rsid w:val="00E75E16"/>
    <w:rsid w:val="00E763BA"/>
    <w:rsid w:val="00E76CBD"/>
    <w:rsid w:val="00E770FA"/>
    <w:rsid w:val="00E77530"/>
    <w:rsid w:val="00E775AD"/>
    <w:rsid w:val="00E77BBF"/>
    <w:rsid w:val="00E809D4"/>
    <w:rsid w:val="00E80C74"/>
    <w:rsid w:val="00E80D38"/>
    <w:rsid w:val="00E81078"/>
    <w:rsid w:val="00E815C1"/>
    <w:rsid w:val="00E81CC4"/>
    <w:rsid w:val="00E8253F"/>
    <w:rsid w:val="00E82A88"/>
    <w:rsid w:val="00E8355C"/>
    <w:rsid w:val="00E8412A"/>
    <w:rsid w:val="00E844B5"/>
    <w:rsid w:val="00E8495C"/>
    <w:rsid w:val="00E84DE7"/>
    <w:rsid w:val="00E84FC8"/>
    <w:rsid w:val="00E8625C"/>
    <w:rsid w:val="00E8632F"/>
    <w:rsid w:val="00E864B4"/>
    <w:rsid w:val="00E866AA"/>
    <w:rsid w:val="00E86BC3"/>
    <w:rsid w:val="00E87162"/>
    <w:rsid w:val="00E873D2"/>
    <w:rsid w:val="00E90AFF"/>
    <w:rsid w:val="00E90C9C"/>
    <w:rsid w:val="00E9185D"/>
    <w:rsid w:val="00E91C78"/>
    <w:rsid w:val="00E923BB"/>
    <w:rsid w:val="00E92C0D"/>
    <w:rsid w:val="00E9303C"/>
    <w:rsid w:val="00E93E35"/>
    <w:rsid w:val="00E94407"/>
    <w:rsid w:val="00E9443C"/>
    <w:rsid w:val="00E945C2"/>
    <w:rsid w:val="00E946C6"/>
    <w:rsid w:val="00E94949"/>
    <w:rsid w:val="00E94A80"/>
    <w:rsid w:val="00E94D57"/>
    <w:rsid w:val="00E94E80"/>
    <w:rsid w:val="00E958E3"/>
    <w:rsid w:val="00E96514"/>
    <w:rsid w:val="00E96E5F"/>
    <w:rsid w:val="00E97E66"/>
    <w:rsid w:val="00E97EEE"/>
    <w:rsid w:val="00EA007B"/>
    <w:rsid w:val="00EA120B"/>
    <w:rsid w:val="00EA1415"/>
    <w:rsid w:val="00EA19B3"/>
    <w:rsid w:val="00EA2980"/>
    <w:rsid w:val="00EA32FE"/>
    <w:rsid w:val="00EA39BC"/>
    <w:rsid w:val="00EA3A7E"/>
    <w:rsid w:val="00EA49DB"/>
    <w:rsid w:val="00EA4A57"/>
    <w:rsid w:val="00EA4B2E"/>
    <w:rsid w:val="00EA50DC"/>
    <w:rsid w:val="00EA5764"/>
    <w:rsid w:val="00EA5DD3"/>
    <w:rsid w:val="00EA626B"/>
    <w:rsid w:val="00EA6325"/>
    <w:rsid w:val="00EA6851"/>
    <w:rsid w:val="00EA7BC6"/>
    <w:rsid w:val="00EB07A1"/>
    <w:rsid w:val="00EB080D"/>
    <w:rsid w:val="00EB08BB"/>
    <w:rsid w:val="00EB1DED"/>
    <w:rsid w:val="00EB2288"/>
    <w:rsid w:val="00EB2CF8"/>
    <w:rsid w:val="00EB369D"/>
    <w:rsid w:val="00EB382A"/>
    <w:rsid w:val="00EB54D2"/>
    <w:rsid w:val="00EB5803"/>
    <w:rsid w:val="00EB5B62"/>
    <w:rsid w:val="00EB5D29"/>
    <w:rsid w:val="00EB5F19"/>
    <w:rsid w:val="00EB6C14"/>
    <w:rsid w:val="00EB6F2B"/>
    <w:rsid w:val="00EB778D"/>
    <w:rsid w:val="00EC05E2"/>
    <w:rsid w:val="00EC06B8"/>
    <w:rsid w:val="00EC08C5"/>
    <w:rsid w:val="00EC183E"/>
    <w:rsid w:val="00EC1FB0"/>
    <w:rsid w:val="00EC47B3"/>
    <w:rsid w:val="00EC4947"/>
    <w:rsid w:val="00EC4AD2"/>
    <w:rsid w:val="00EC4B92"/>
    <w:rsid w:val="00EC4D9B"/>
    <w:rsid w:val="00EC51F1"/>
    <w:rsid w:val="00EC54F2"/>
    <w:rsid w:val="00EC6125"/>
    <w:rsid w:val="00EC64EA"/>
    <w:rsid w:val="00EC64F9"/>
    <w:rsid w:val="00EC6567"/>
    <w:rsid w:val="00EC6B5C"/>
    <w:rsid w:val="00EC6FF2"/>
    <w:rsid w:val="00EC7D80"/>
    <w:rsid w:val="00ED028F"/>
    <w:rsid w:val="00ED0554"/>
    <w:rsid w:val="00ED0E43"/>
    <w:rsid w:val="00ED113A"/>
    <w:rsid w:val="00ED190D"/>
    <w:rsid w:val="00ED19AD"/>
    <w:rsid w:val="00ED1FE3"/>
    <w:rsid w:val="00ED2460"/>
    <w:rsid w:val="00ED2F4C"/>
    <w:rsid w:val="00ED3564"/>
    <w:rsid w:val="00ED3663"/>
    <w:rsid w:val="00ED3751"/>
    <w:rsid w:val="00ED3864"/>
    <w:rsid w:val="00ED3B02"/>
    <w:rsid w:val="00ED400A"/>
    <w:rsid w:val="00ED4226"/>
    <w:rsid w:val="00ED4DC5"/>
    <w:rsid w:val="00ED4DDC"/>
    <w:rsid w:val="00ED4E55"/>
    <w:rsid w:val="00ED4F69"/>
    <w:rsid w:val="00ED50DC"/>
    <w:rsid w:val="00ED5699"/>
    <w:rsid w:val="00ED58B5"/>
    <w:rsid w:val="00ED5E9E"/>
    <w:rsid w:val="00ED604A"/>
    <w:rsid w:val="00ED659C"/>
    <w:rsid w:val="00ED6736"/>
    <w:rsid w:val="00ED6ACF"/>
    <w:rsid w:val="00ED70A3"/>
    <w:rsid w:val="00ED7E5B"/>
    <w:rsid w:val="00EE01F8"/>
    <w:rsid w:val="00EE044E"/>
    <w:rsid w:val="00EE07A9"/>
    <w:rsid w:val="00EE0888"/>
    <w:rsid w:val="00EE0988"/>
    <w:rsid w:val="00EE0E48"/>
    <w:rsid w:val="00EE11C5"/>
    <w:rsid w:val="00EE11E7"/>
    <w:rsid w:val="00EE184D"/>
    <w:rsid w:val="00EE18CC"/>
    <w:rsid w:val="00EE21F2"/>
    <w:rsid w:val="00EE222D"/>
    <w:rsid w:val="00EE230C"/>
    <w:rsid w:val="00EE2903"/>
    <w:rsid w:val="00EE2DD8"/>
    <w:rsid w:val="00EE32FE"/>
    <w:rsid w:val="00EE34FB"/>
    <w:rsid w:val="00EE36A7"/>
    <w:rsid w:val="00EE371E"/>
    <w:rsid w:val="00EE3894"/>
    <w:rsid w:val="00EE3A0F"/>
    <w:rsid w:val="00EE466D"/>
    <w:rsid w:val="00EE4838"/>
    <w:rsid w:val="00EE49C0"/>
    <w:rsid w:val="00EE5BDC"/>
    <w:rsid w:val="00EE625A"/>
    <w:rsid w:val="00EE7592"/>
    <w:rsid w:val="00EF0F3B"/>
    <w:rsid w:val="00EF1A13"/>
    <w:rsid w:val="00EF4C37"/>
    <w:rsid w:val="00EF5E75"/>
    <w:rsid w:val="00EF6934"/>
    <w:rsid w:val="00EF7615"/>
    <w:rsid w:val="00EF78B8"/>
    <w:rsid w:val="00EF7B01"/>
    <w:rsid w:val="00F0061C"/>
    <w:rsid w:val="00F00A5B"/>
    <w:rsid w:val="00F01326"/>
    <w:rsid w:val="00F01F96"/>
    <w:rsid w:val="00F02263"/>
    <w:rsid w:val="00F02AE5"/>
    <w:rsid w:val="00F03084"/>
    <w:rsid w:val="00F032C9"/>
    <w:rsid w:val="00F04672"/>
    <w:rsid w:val="00F04CCE"/>
    <w:rsid w:val="00F051B5"/>
    <w:rsid w:val="00F051E2"/>
    <w:rsid w:val="00F055A6"/>
    <w:rsid w:val="00F05694"/>
    <w:rsid w:val="00F0573B"/>
    <w:rsid w:val="00F05A44"/>
    <w:rsid w:val="00F05D9E"/>
    <w:rsid w:val="00F063FC"/>
    <w:rsid w:val="00F0675C"/>
    <w:rsid w:val="00F06761"/>
    <w:rsid w:val="00F072FB"/>
    <w:rsid w:val="00F101DD"/>
    <w:rsid w:val="00F10289"/>
    <w:rsid w:val="00F10817"/>
    <w:rsid w:val="00F10B40"/>
    <w:rsid w:val="00F10DB2"/>
    <w:rsid w:val="00F11657"/>
    <w:rsid w:val="00F11AA7"/>
    <w:rsid w:val="00F11D15"/>
    <w:rsid w:val="00F123E2"/>
    <w:rsid w:val="00F12F16"/>
    <w:rsid w:val="00F142C5"/>
    <w:rsid w:val="00F14509"/>
    <w:rsid w:val="00F145AB"/>
    <w:rsid w:val="00F147A7"/>
    <w:rsid w:val="00F149B9"/>
    <w:rsid w:val="00F14BB3"/>
    <w:rsid w:val="00F14D7D"/>
    <w:rsid w:val="00F151EC"/>
    <w:rsid w:val="00F15F60"/>
    <w:rsid w:val="00F16CF6"/>
    <w:rsid w:val="00F172CE"/>
    <w:rsid w:val="00F17D07"/>
    <w:rsid w:val="00F201A7"/>
    <w:rsid w:val="00F20650"/>
    <w:rsid w:val="00F2098F"/>
    <w:rsid w:val="00F2104D"/>
    <w:rsid w:val="00F21063"/>
    <w:rsid w:val="00F213AB"/>
    <w:rsid w:val="00F221DE"/>
    <w:rsid w:val="00F22357"/>
    <w:rsid w:val="00F22445"/>
    <w:rsid w:val="00F226A1"/>
    <w:rsid w:val="00F22C8E"/>
    <w:rsid w:val="00F22F33"/>
    <w:rsid w:val="00F23724"/>
    <w:rsid w:val="00F2404D"/>
    <w:rsid w:val="00F2419D"/>
    <w:rsid w:val="00F25D7E"/>
    <w:rsid w:val="00F2638E"/>
    <w:rsid w:val="00F2666F"/>
    <w:rsid w:val="00F26A81"/>
    <w:rsid w:val="00F26D6D"/>
    <w:rsid w:val="00F27222"/>
    <w:rsid w:val="00F276CF"/>
    <w:rsid w:val="00F30285"/>
    <w:rsid w:val="00F3070B"/>
    <w:rsid w:val="00F30753"/>
    <w:rsid w:val="00F30994"/>
    <w:rsid w:val="00F30A1B"/>
    <w:rsid w:val="00F30D7C"/>
    <w:rsid w:val="00F3173B"/>
    <w:rsid w:val="00F31776"/>
    <w:rsid w:val="00F321DF"/>
    <w:rsid w:val="00F326AA"/>
    <w:rsid w:val="00F32B3C"/>
    <w:rsid w:val="00F32D08"/>
    <w:rsid w:val="00F32D80"/>
    <w:rsid w:val="00F33054"/>
    <w:rsid w:val="00F353EA"/>
    <w:rsid w:val="00F364BD"/>
    <w:rsid w:val="00F36D99"/>
    <w:rsid w:val="00F36EDB"/>
    <w:rsid w:val="00F377F6"/>
    <w:rsid w:val="00F37BE2"/>
    <w:rsid w:val="00F37F71"/>
    <w:rsid w:val="00F405E0"/>
    <w:rsid w:val="00F40E0E"/>
    <w:rsid w:val="00F41079"/>
    <w:rsid w:val="00F417E5"/>
    <w:rsid w:val="00F421F2"/>
    <w:rsid w:val="00F42387"/>
    <w:rsid w:val="00F42D76"/>
    <w:rsid w:val="00F431C1"/>
    <w:rsid w:val="00F441E6"/>
    <w:rsid w:val="00F4466B"/>
    <w:rsid w:val="00F44CA7"/>
    <w:rsid w:val="00F45014"/>
    <w:rsid w:val="00F461DB"/>
    <w:rsid w:val="00F4633A"/>
    <w:rsid w:val="00F46E77"/>
    <w:rsid w:val="00F502BD"/>
    <w:rsid w:val="00F51185"/>
    <w:rsid w:val="00F517D7"/>
    <w:rsid w:val="00F517E5"/>
    <w:rsid w:val="00F51C70"/>
    <w:rsid w:val="00F51FD4"/>
    <w:rsid w:val="00F52051"/>
    <w:rsid w:val="00F53492"/>
    <w:rsid w:val="00F534A6"/>
    <w:rsid w:val="00F53B7F"/>
    <w:rsid w:val="00F543B0"/>
    <w:rsid w:val="00F55016"/>
    <w:rsid w:val="00F55054"/>
    <w:rsid w:val="00F5596A"/>
    <w:rsid w:val="00F56E87"/>
    <w:rsid w:val="00F57092"/>
    <w:rsid w:val="00F570F7"/>
    <w:rsid w:val="00F5752F"/>
    <w:rsid w:val="00F57777"/>
    <w:rsid w:val="00F614F7"/>
    <w:rsid w:val="00F618C0"/>
    <w:rsid w:val="00F61A58"/>
    <w:rsid w:val="00F61EB6"/>
    <w:rsid w:val="00F63144"/>
    <w:rsid w:val="00F639BB"/>
    <w:rsid w:val="00F63C19"/>
    <w:rsid w:val="00F63DD7"/>
    <w:rsid w:val="00F656CE"/>
    <w:rsid w:val="00F65716"/>
    <w:rsid w:val="00F65DC2"/>
    <w:rsid w:val="00F666C2"/>
    <w:rsid w:val="00F66863"/>
    <w:rsid w:val="00F67AD6"/>
    <w:rsid w:val="00F67CCE"/>
    <w:rsid w:val="00F67F2C"/>
    <w:rsid w:val="00F70371"/>
    <w:rsid w:val="00F703F4"/>
    <w:rsid w:val="00F70F7D"/>
    <w:rsid w:val="00F71133"/>
    <w:rsid w:val="00F711A1"/>
    <w:rsid w:val="00F711C6"/>
    <w:rsid w:val="00F71DCE"/>
    <w:rsid w:val="00F7247A"/>
    <w:rsid w:val="00F73077"/>
    <w:rsid w:val="00F73192"/>
    <w:rsid w:val="00F748F8"/>
    <w:rsid w:val="00F74B9F"/>
    <w:rsid w:val="00F74CA7"/>
    <w:rsid w:val="00F74CBE"/>
    <w:rsid w:val="00F74DFE"/>
    <w:rsid w:val="00F7511D"/>
    <w:rsid w:val="00F756B7"/>
    <w:rsid w:val="00F77E88"/>
    <w:rsid w:val="00F80042"/>
    <w:rsid w:val="00F8038F"/>
    <w:rsid w:val="00F80D20"/>
    <w:rsid w:val="00F80F3F"/>
    <w:rsid w:val="00F811AB"/>
    <w:rsid w:val="00F81303"/>
    <w:rsid w:val="00F81876"/>
    <w:rsid w:val="00F8213A"/>
    <w:rsid w:val="00F82252"/>
    <w:rsid w:val="00F82CBB"/>
    <w:rsid w:val="00F82DCB"/>
    <w:rsid w:val="00F83C22"/>
    <w:rsid w:val="00F83E5E"/>
    <w:rsid w:val="00F83EB2"/>
    <w:rsid w:val="00F83F89"/>
    <w:rsid w:val="00F8408C"/>
    <w:rsid w:val="00F844DF"/>
    <w:rsid w:val="00F84CD3"/>
    <w:rsid w:val="00F85CB0"/>
    <w:rsid w:val="00F85CEA"/>
    <w:rsid w:val="00F866E0"/>
    <w:rsid w:val="00F86813"/>
    <w:rsid w:val="00F868C4"/>
    <w:rsid w:val="00F86CAA"/>
    <w:rsid w:val="00F8747F"/>
    <w:rsid w:val="00F87693"/>
    <w:rsid w:val="00F87AB9"/>
    <w:rsid w:val="00F87B67"/>
    <w:rsid w:val="00F90107"/>
    <w:rsid w:val="00F90437"/>
    <w:rsid w:val="00F908FD"/>
    <w:rsid w:val="00F90A0E"/>
    <w:rsid w:val="00F91783"/>
    <w:rsid w:val="00F921D0"/>
    <w:rsid w:val="00F92CE4"/>
    <w:rsid w:val="00F92DC9"/>
    <w:rsid w:val="00F935FB"/>
    <w:rsid w:val="00F95699"/>
    <w:rsid w:val="00F95AB8"/>
    <w:rsid w:val="00F96040"/>
    <w:rsid w:val="00F96557"/>
    <w:rsid w:val="00F9665B"/>
    <w:rsid w:val="00F966F0"/>
    <w:rsid w:val="00F967FA"/>
    <w:rsid w:val="00F9709B"/>
    <w:rsid w:val="00F974A5"/>
    <w:rsid w:val="00F97D0C"/>
    <w:rsid w:val="00F97D4D"/>
    <w:rsid w:val="00F97FAA"/>
    <w:rsid w:val="00FA09EE"/>
    <w:rsid w:val="00FA0D32"/>
    <w:rsid w:val="00FA1248"/>
    <w:rsid w:val="00FA18C5"/>
    <w:rsid w:val="00FA1991"/>
    <w:rsid w:val="00FA1FF3"/>
    <w:rsid w:val="00FA203A"/>
    <w:rsid w:val="00FA2D29"/>
    <w:rsid w:val="00FA32FD"/>
    <w:rsid w:val="00FA350B"/>
    <w:rsid w:val="00FA3B0B"/>
    <w:rsid w:val="00FA3EE9"/>
    <w:rsid w:val="00FA460A"/>
    <w:rsid w:val="00FA4D80"/>
    <w:rsid w:val="00FA5676"/>
    <w:rsid w:val="00FA61C4"/>
    <w:rsid w:val="00FA69D6"/>
    <w:rsid w:val="00FA6CFC"/>
    <w:rsid w:val="00FA7283"/>
    <w:rsid w:val="00FA72D0"/>
    <w:rsid w:val="00FA7A0E"/>
    <w:rsid w:val="00FB028E"/>
    <w:rsid w:val="00FB0430"/>
    <w:rsid w:val="00FB0558"/>
    <w:rsid w:val="00FB0913"/>
    <w:rsid w:val="00FB0E4F"/>
    <w:rsid w:val="00FB0E6A"/>
    <w:rsid w:val="00FB0F78"/>
    <w:rsid w:val="00FB128B"/>
    <w:rsid w:val="00FB172A"/>
    <w:rsid w:val="00FB175B"/>
    <w:rsid w:val="00FB23EE"/>
    <w:rsid w:val="00FB24FA"/>
    <w:rsid w:val="00FB2758"/>
    <w:rsid w:val="00FB349C"/>
    <w:rsid w:val="00FB3682"/>
    <w:rsid w:val="00FB36EA"/>
    <w:rsid w:val="00FB3A3C"/>
    <w:rsid w:val="00FB4497"/>
    <w:rsid w:val="00FB4BE0"/>
    <w:rsid w:val="00FB4F84"/>
    <w:rsid w:val="00FB560E"/>
    <w:rsid w:val="00FB5BF1"/>
    <w:rsid w:val="00FB60F9"/>
    <w:rsid w:val="00FB61FB"/>
    <w:rsid w:val="00FB6251"/>
    <w:rsid w:val="00FB6756"/>
    <w:rsid w:val="00FB7641"/>
    <w:rsid w:val="00FC1107"/>
    <w:rsid w:val="00FC192F"/>
    <w:rsid w:val="00FC1FC3"/>
    <w:rsid w:val="00FC201E"/>
    <w:rsid w:val="00FC298A"/>
    <w:rsid w:val="00FC2FB4"/>
    <w:rsid w:val="00FC3265"/>
    <w:rsid w:val="00FC3D6D"/>
    <w:rsid w:val="00FC43F3"/>
    <w:rsid w:val="00FC486F"/>
    <w:rsid w:val="00FC494D"/>
    <w:rsid w:val="00FC4C25"/>
    <w:rsid w:val="00FC4DF6"/>
    <w:rsid w:val="00FC5287"/>
    <w:rsid w:val="00FC52DB"/>
    <w:rsid w:val="00FC59C3"/>
    <w:rsid w:val="00FC60D2"/>
    <w:rsid w:val="00FC6437"/>
    <w:rsid w:val="00FC6B1A"/>
    <w:rsid w:val="00FC75CE"/>
    <w:rsid w:val="00FC7A59"/>
    <w:rsid w:val="00FC7E38"/>
    <w:rsid w:val="00FD0050"/>
    <w:rsid w:val="00FD0894"/>
    <w:rsid w:val="00FD0C2F"/>
    <w:rsid w:val="00FD0C3B"/>
    <w:rsid w:val="00FD0F30"/>
    <w:rsid w:val="00FD0F61"/>
    <w:rsid w:val="00FD1979"/>
    <w:rsid w:val="00FD1F6D"/>
    <w:rsid w:val="00FD22CB"/>
    <w:rsid w:val="00FD350A"/>
    <w:rsid w:val="00FD3607"/>
    <w:rsid w:val="00FD4FCB"/>
    <w:rsid w:val="00FD4FCD"/>
    <w:rsid w:val="00FD584A"/>
    <w:rsid w:val="00FD5BB1"/>
    <w:rsid w:val="00FD5FC2"/>
    <w:rsid w:val="00FD6029"/>
    <w:rsid w:val="00FD661E"/>
    <w:rsid w:val="00FD6755"/>
    <w:rsid w:val="00FD6775"/>
    <w:rsid w:val="00FD67E5"/>
    <w:rsid w:val="00FD74ED"/>
    <w:rsid w:val="00FD766B"/>
    <w:rsid w:val="00FD79CE"/>
    <w:rsid w:val="00FD7A8E"/>
    <w:rsid w:val="00FD7C33"/>
    <w:rsid w:val="00FD7F5F"/>
    <w:rsid w:val="00FD7FFC"/>
    <w:rsid w:val="00FE115A"/>
    <w:rsid w:val="00FE120C"/>
    <w:rsid w:val="00FE171E"/>
    <w:rsid w:val="00FE1E87"/>
    <w:rsid w:val="00FE2115"/>
    <w:rsid w:val="00FE224D"/>
    <w:rsid w:val="00FE270B"/>
    <w:rsid w:val="00FE3BA8"/>
    <w:rsid w:val="00FE3E8F"/>
    <w:rsid w:val="00FE415E"/>
    <w:rsid w:val="00FE4CBE"/>
    <w:rsid w:val="00FE51A1"/>
    <w:rsid w:val="00FE522D"/>
    <w:rsid w:val="00FE5247"/>
    <w:rsid w:val="00FE529E"/>
    <w:rsid w:val="00FE569E"/>
    <w:rsid w:val="00FE5C27"/>
    <w:rsid w:val="00FE5DE2"/>
    <w:rsid w:val="00FE6B58"/>
    <w:rsid w:val="00FE6E2E"/>
    <w:rsid w:val="00FE7238"/>
    <w:rsid w:val="00FE7468"/>
    <w:rsid w:val="00FE75D1"/>
    <w:rsid w:val="00FE771C"/>
    <w:rsid w:val="00FE7F27"/>
    <w:rsid w:val="00FF1099"/>
    <w:rsid w:val="00FF12C1"/>
    <w:rsid w:val="00FF186D"/>
    <w:rsid w:val="00FF2E8B"/>
    <w:rsid w:val="00FF305D"/>
    <w:rsid w:val="00FF37E2"/>
    <w:rsid w:val="00FF3BA1"/>
    <w:rsid w:val="00FF43E5"/>
    <w:rsid w:val="00FF4C16"/>
    <w:rsid w:val="00FF5158"/>
    <w:rsid w:val="00FF56AA"/>
    <w:rsid w:val="00FF69A0"/>
    <w:rsid w:val="00FF764E"/>
    <w:rsid w:val="00FF7684"/>
    <w:rsid w:val="012B3537"/>
    <w:rsid w:val="013AABE8"/>
    <w:rsid w:val="02007DDD"/>
    <w:rsid w:val="0226D237"/>
    <w:rsid w:val="025591F7"/>
    <w:rsid w:val="028C024B"/>
    <w:rsid w:val="02DEDCE4"/>
    <w:rsid w:val="036DDA4A"/>
    <w:rsid w:val="03921B06"/>
    <w:rsid w:val="04FFA6ED"/>
    <w:rsid w:val="05346EDB"/>
    <w:rsid w:val="054A0A9E"/>
    <w:rsid w:val="05953DFF"/>
    <w:rsid w:val="05DD61A3"/>
    <w:rsid w:val="06822DBB"/>
    <w:rsid w:val="068B3B9D"/>
    <w:rsid w:val="06F71DFA"/>
    <w:rsid w:val="07657D28"/>
    <w:rsid w:val="0796C26C"/>
    <w:rsid w:val="086963EE"/>
    <w:rsid w:val="086F209A"/>
    <w:rsid w:val="087C4FBE"/>
    <w:rsid w:val="08FD2465"/>
    <w:rsid w:val="095A7908"/>
    <w:rsid w:val="0990A91D"/>
    <w:rsid w:val="0A019120"/>
    <w:rsid w:val="0A6B17AB"/>
    <w:rsid w:val="0AF6FDE6"/>
    <w:rsid w:val="0B3F3483"/>
    <w:rsid w:val="0B9E231B"/>
    <w:rsid w:val="0B9FA599"/>
    <w:rsid w:val="0BDB7A49"/>
    <w:rsid w:val="0C3D1BF6"/>
    <w:rsid w:val="0CEFF6CA"/>
    <w:rsid w:val="0D7BF6AB"/>
    <w:rsid w:val="0D9D8BB4"/>
    <w:rsid w:val="0DC65455"/>
    <w:rsid w:val="0E2F6B23"/>
    <w:rsid w:val="0ECAE611"/>
    <w:rsid w:val="0F029FB2"/>
    <w:rsid w:val="0F5AA05A"/>
    <w:rsid w:val="0F71A832"/>
    <w:rsid w:val="117D073C"/>
    <w:rsid w:val="1298DD80"/>
    <w:rsid w:val="13C98A2C"/>
    <w:rsid w:val="13D92194"/>
    <w:rsid w:val="143B964C"/>
    <w:rsid w:val="15115A61"/>
    <w:rsid w:val="156D32BF"/>
    <w:rsid w:val="1629B96C"/>
    <w:rsid w:val="1657A7D8"/>
    <w:rsid w:val="1710C371"/>
    <w:rsid w:val="17138CA8"/>
    <w:rsid w:val="17AE67E2"/>
    <w:rsid w:val="17C80A76"/>
    <w:rsid w:val="1868C879"/>
    <w:rsid w:val="19E66B2A"/>
    <w:rsid w:val="1A2F9FEC"/>
    <w:rsid w:val="1ABAB6B9"/>
    <w:rsid w:val="1AF73670"/>
    <w:rsid w:val="1BE1CE8D"/>
    <w:rsid w:val="1C226BA7"/>
    <w:rsid w:val="1C82DA23"/>
    <w:rsid w:val="1D5C94E8"/>
    <w:rsid w:val="1E61AA76"/>
    <w:rsid w:val="1ED08AE6"/>
    <w:rsid w:val="1ED64395"/>
    <w:rsid w:val="1F01488B"/>
    <w:rsid w:val="1F871A49"/>
    <w:rsid w:val="206421AE"/>
    <w:rsid w:val="207C8CBB"/>
    <w:rsid w:val="207E7AC7"/>
    <w:rsid w:val="20C2BF83"/>
    <w:rsid w:val="20F9CC2D"/>
    <w:rsid w:val="20FDD3D7"/>
    <w:rsid w:val="215B12F3"/>
    <w:rsid w:val="21C6BAC6"/>
    <w:rsid w:val="222AE08D"/>
    <w:rsid w:val="22510356"/>
    <w:rsid w:val="230F0931"/>
    <w:rsid w:val="235E8B6E"/>
    <w:rsid w:val="23B6DC63"/>
    <w:rsid w:val="23F9870F"/>
    <w:rsid w:val="24226E06"/>
    <w:rsid w:val="2435B766"/>
    <w:rsid w:val="2443438F"/>
    <w:rsid w:val="268786C2"/>
    <w:rsid w:val="26E8B299"/>
    <w:rsid w:val="2711BD31"/>
    <w:rsid w:val="275CD03F"/>
    <w:rsid w:val="27887D5C"/>
    <w:rsid w:val="28380A86"/>
    <w:rsid w:val="28FC3A81"/>
    <w:rsid w:val="29237FAE"/>
    <w:rsid w:val="295FA9C4"/>
    <w:rsid w:val="29812842"/>
    <w:rsid w:val="29886555"/>
    <w:rsid w:val="2989259C"/>
    <w:rsid w:val="29D08FF6"/>
    <w:rsid w:val="29FCA2EF"/>
    <w:rsid w:val="2A351FDD"/>
    <w:rsid w:val="2A421800"/>
    <w:rsid w:val="2A8CEDF8"/>
    <w:rsid w:val="2ACDD381"/>
    <w:rsid w:val="2B7D0C01"/>
    <w:rsid w:val="2B8DDCD6"/>
    <w:rsid w:val="2BE18456"/>
    <w:rsid w:val="2C49617B"/>
    <w:rsid w:val="2C4B1FDF"/>
    <w:rsid w:val="2C81858A"/>
    <w:rsid w:val="2CD80FB6"/>
    <w:rsid w:val="2DFA7172"/>
    <w:rsid w:val="2E219932"/>
    <w:rsid w:val="2EE74940"/>
    <w:rsid w:val="2F05985E"/>
    <w:rsid w:val="2F1DA354"/>
    <w:rsid w:val="2F81FBC5"/>
    <w:rsid w:val="3188D3A1"/>
    <w:rsid w:val="33331E6C"/>
    <w:rsid w:val="3371C50B"/>
    <w:rsid w:val="339BEAE1"/>
    <w:rsid w:val="34629D6F"/>
    <w:rsid w:val="3463DB58"/>
    <w:rsid w:val="3466860F"/>
    <w:rsid w:val="348D1E57"/>
    <w:rsid w:val="35D65261"/>
    <w:rsid w:val="35DF5D55"/>
    <w:rsid w:val="36036503"/>
    <w:rsid w:val="378812AF"/>
    <w:rsid w:val="379E27EC"/>
    <w:rsid w:val="37D969E8"/>
    <w:rsid w:val="385EFB32"/>
    <w:rsid w:val="38622CF3"/>
    <w:rsid w:val="38ABD451"/>
    <w:rsid w:val="38D32FA8"/>
    <w:rsid w:val="39DE268A"/>
    <w:rsid w:val="3A1DEBD6"/>
    <w:rsid w:val="3AAB8CF3"/>
    <w:rsid w:val="3B451200"/>
    <w:rsid w:val="3B67048E"/>
    <w:rsid w:val="3C132593"/>
    <w:rsid w:val="3C5EDF09"/>
    <w:rsid w:val="3CD8D30C"/>
    <w:rsid w:val="3CE02625"/>
    <w:rsid w:val="3D4941A1"/>
    <w:rsid w:val="3D676D70"/>
    <w:rsid w:val="3DBB33DE"/>
    <w:rsid w:val="3E3DCD6A"/>
    <w:rsid w:val="3E4B0B29"/>
    <w:rsid w:val="3EB2B389"/>
    <w:rsid w:val="3F5F7E4D"/>
    <w:rsid w:val="3F8F130E"/>
    <w:rsid w:val="3FBB41ED"/>
    <w:rsid w:val="3FD5F4A6"/>
    <w:rsid w:val="4078B521"/>
    <w:rsid w:val="40C1F6C6"/>
    <w:rsid w:val="412E290E"/>
    <w:rsid w:val="4199B260"/>
    <w:rsid w:val="41ABA7B4"/>
    <w:rsid w:val="446DCBFD"/>
    <w:rsid w:val="44780979"/>
    <w:rsid w:val="448FA0C0"/>
    <w:rsid w:val="44D98765"/>
    <w:rsid w:val="451D5B0D"/>
    <w:rsid w:val="456662DF"/>
    <w:rsid w:val="45A31EA4"/>
    <w:rsid w:val="47001706"/>
    <w:rsid w:val="478F81A5"/>
    <w:rsid w:val="4810B6F9"/>
    <w:rsid w:val="4869162A"/>
    <w:rsid w:val="48782C9D"/>
    <w:rsid w:val="48A0CAE3"/>
    <w:rsid w:val="48C90843"/>
    <w:rsid w:val="48E00D8B"/>
    <w:rsid w:val="48EBBBFC"/>
    <w:rsid w:val="48FA03A9"/>
    <w:rsid w:val="499D49A8"/>
    <w:rsid w:val="49E50B40"/>
    <w:rsid w:val="4A502BFE"/>
    <w:rsid w:val="4A89A89D"/>
    <w:rsid w:val="4A8CAA1B"/>
    <w:rsid w:val="4B29D7CA"/>
    <w:rsid w:val="4B6A6E2E"/>
    <w:rsid w:val="4BCAC5C3"/>
    <w:rsid w:val="4C113766"/>
    <w:rsid w:val="4C3DEC57"/>
    <w:rsid w:val="4C42B8B2"/>
    <w:rsid w:val="4C523088"/>
    <w:rsid w:val="4C660F44"/>
    <w:rsid w:val="4C689F2A"/>
    <w:rsid w:val="4CCBE007"/>
    <w:rsid w:val="4DE6F6F5"/>
    <w:rsid w:val="4E144CB2"/>
    <w:rsid w:val="4E9DF7E3"/>
    <w:rsid w:val="4EA04309"/>
    <w:rsid w:val="50E1908B"/>
    <w:rsid w:val="51201755"/>
    <w:rsid w:val="51A04CC4"/>
    <w:rsid w:val="51C4E53A"/>
    <w:rsid w:val="52C01A12"/>
    <w:rsid w:val="531068AF"/>
    <w:rsid w:val="535C0544"/>
    <w:rsid w:val="54773942"/>
    <w:rsid w:val="56C39D8A"/>
    <w:rsid w:val="57758F40"/>
    <w:rsid w:val="583E6BA9"/>
    <w:rsid w:val="589EC9C8"/>
    <w:rsid w:val="592ABA67"/>
    <w:rsid w:val="5AA0B985"/>
    <w:rsid w:val="5AA5F9E6"/>
    <w:rsid w:val="5ACA870F"/>
    <w:rsid w:val="5AF64254"/>
    <w:rsid w:val="5B0FAEA1"/>
    <w:rsid w:val="5C574757"/>
    <w:rsid w:val="5CAE2780"/>
    <w:rsid w:val="5CCECCD3"/>
    <w:rsid w:val="5CDB6BC4"/>
    <w:rsid w:val="5CF71FDD"/>
    <w:rsid w:val="5DD90237"/>
    <w:rsid w:val="5DDB7294"/>
    <w:rsid w:val="5E5F9DF4"/>
    <w:rsid w:val="5EA45494"/>
    <w:rsid w:val="5EC6E9F9"/>
    <w:rsid w:val="5EFA963F"/>
    <w:rsid w:val="5F383956"/>
    <w:rsid w:val="5F46E758"/>
    <w:rsid w:val="5F7D3250"/>
    <w:rsid w:val="5F8BA2D1"/>
    <w:rsid w:val="61EEAA80"/>
    <w:rsid w:val="623A797C"/>
    <w:rsid w:val="626D2149"/>
    <w:rsid w:val="62A57C7D"/>
    <w:rsid w:val="63606D26"/>
    <w:rsid w:val="63A71172"/>
    <w:rsid w:val="651C5601"/>
    <w:rsid w:val="652F9031"/>
    <w:rsid w:val="6533BDC2"/>
    <w:rsid w:val="656AFEA1"/>
    <w:rsid w:val="658E49CE"/>
    <w:rsid w:val="6590D579"/>
    <w:rsid w:val="65B07873"/>
    <w:rsid w:val="65F77AA9"/>
    <w:rsid w:val="663545BC"/>
    <w:rsid w:val="66A47E64"/>
    <w:rsid w:val="66CEBE8E"/>
    <w:rsid w:val="66F4E164"/>
    <w:rsid w:val="674344FF"/>
    <w:rsid w:val="677D3792"/>
    <w:rsid w:val="678EC7AB"/>
    <w:rsid w:val="67D9EB58"/>
    <w:rsid w:val="67FECD9C"/>
    <w:rsid w:val="68232CFD"/>
    <w:rsid w:val="696E60D7"/>
    <w:rsid w:val="69C700B3"/>
    <w:rsid w:val="6A30419E"/>
    <w:rsid w:val="6A638607"/>
    <w:rsid w:val="6AFF903B"/>
    <w:rsid w:val="6BC7EFC4"/>
    <w:rsid w:val="6BF06864"/>
    <w:rsid w:val="6BFAC52D"/>
    <w:rsid w:val="6C436B5B"/>
    <w:rsid w:val="6D0DCEF9"/>
    <w:rsid w:val="6E097A6F"/>
    <w:rsid w:val="6E8EEFAD"/>
    <w:rsid w:val="6F7A4C3C"/>
    <w:rsid w:val="6F8C3634"/>
    <w:rsid w:val="6FA53F03"/>
    <w:rsid w:val="6FC4B750"/>
    <w:rsid w:val="7037FA4B"/>
    <w:rsid w:val="70E15D97"/>
    <w:rsid w:val="7113CB67"/>
    <w:rsid w:val="72168A96"/>
    <w:rsid w:val="72353BF1"/>
    <w:rsid w:val="725FD103"/>
    <w:rsid w:val="72B15632"/>
    <w:rsid w:val="72C8EB0E"/>
    <w:rsid w:val="72E08337"/>
    <w:rsid w:val="73051805"/>
    <w:rsid w:val="732F2386"/>
    <w:rsid w:val="73E6F1B8"/>
    <w:rsid w:val="7439CFFE"/>
    <w:rsid w:val="74916A22"/>
    <w:rsid w:val="74C18E18"/>
    <w:rsid w:val="74EB9670"/>
    <w:rsid w:val="751D668E"/>
    <w:rsid w:val="7539111A"/>
    <w:rsid w:val="755C40D8"/>
    <w:rsid w:val="75711CF1"/>
    <w:rsid w:val="75E53D60"/>
    <w:rsid w:val="75EF34E0"/>
    <w:rsid w:val="75F7AB4B"/>
    <w:rsid w:val="75F94D4A"/>
    <w:rsid w:val="765A4B5F"/>
    <w:rsid w:val="7662412E"/>
    <w:rsid w:val="773CAC31"/>
    <w:rsid w:val="779CB207"/>
    <w:rsid w:val="77B5ED05"/>
    <w:rsid w:val="792D83A7"/>
    <w:rsid w:val="79370172"/>
    <w:rsid w:val="793C24D4"/>
    <w:rsid w:val="79423B3B"/>
    <w:rsid w:val="79AFAFC0"/>
    <w:rsid w:val="7A05F822"/>
    <w:rsid w:val="7A27D3CE"/>
    <w:rsid w:val="7AD9B8C3"/>
    <w:rsid w:val="7B16CFC4"/>
    <w:rsid w:val="7CB33DE1"/>
    <w:rsid w:val="7CC85E22"/>
    <w:rsid w:val="7CC91F1E"/>
    <w:rsid w:val="7D2BAAC0"/>
    <w:rsid w:val="7DF90F57"/>
    <w:rsid w:val="7E8F9D61"/>
    <w:rsid w:val="7F1D9F2D"/>
    <w:rsid w:val="7F7EB8E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4247A"/>
  <w15:chartTrackingRefBased/>
  <w15:docId w15:val="{571B0B9C-E2B1-429A-B65B-F1C0E3E5E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7D3F"/>
  </w:style>
  <w:style w:type="paragraph" w:styleId="Heading1">
    <w:name w:val="heading 1"/>
    <w:basedOn w:val="Normal"/>
    <w:next w:val="Normal"/>
    <w:link w:val="Heading1Char"/>
    <w:uiPriority w:val="9"/>
    <w:qFormat/>
    <w:rsid w:val="007F3268"/>
    <w:pPr>
      <w:keepNext/>
      <w:keepLines/>
      <w:spacing w:before="6000" w:after="0"/>
      <w:jc w:val="center"/>
      <w:outlineLvl w:val="0"/>
    </w:pPr>
    <w:rPr>
      <w:rFonts w:ascii="Calibri Light" w:eastAsia="Times New Roman" w:hAnsi="Calibri Light"/>
      <w:color w:val="00437E"/>
      <w:sz w:val="52"/>
      <w:szCs w:val="32"/>
    </w:rPr>
  </w:style>
  <w:style w:type="paragraph" w:styleId="Heading2">
    <w:name w:val="heading 2"/>
    <w:basedOn w:val="Normal"/>
    <w:next w:val="Normal"/>
    <w:link w:val="Heading2Char"/>
    <w:uiPriority w:val="9"/>
    <w:unhideWhenUsed/>
    <w:qFormat/>
    <w:rsid w:val="007F3268"/>
    <w:pPr>
      <w:keepNext/>
      <w:keepLines/>
      <w:spacing w:before="40"/>
      <w:outlineLvl w:val="1"/>
    </w:pPr>
    <w:rPr>
      <w:rFonts w:ascii="Calibri Light" w:eastAsia="Times New Roman" w:hAnsi="Calibri Light"/>
      <w:color w:val="00437E"/>
      <w:sz w:val="40"/>
      <w:szCs w:val="26"/>
    </w:rPr>
  </w:style>
  <w:style w:type="paragraph" w:styleId="Heading3">
    <w:name w:val="heading 3"/>
    <w:basedOn w:val="Normal"/>
    <w:next w:val="Normal"/>
    <w:link w:val="Heading3Char"/>
    <w:uiPriority w:val="9"/>
    <w:unhideWhenUsed/>
    <w:qFormat/>
    <w:rsid w:val="007F3268"/>
    <w:pPr>
      <w:keepNext/>
      <w:keepLines/>
      <w:spacing w:before="40"/>
      <w:outlineLvl w:val="2"/>
    </w:pPr>
    <w:rPr>
      <w:rFonts w:ascii="Calibri Light" w:eastAsia="Times New Roman" w:hAnsi="Calibri Light"/>
      <w:color w:val="00437E"/>
      <w:sz w:val="32"/>
      <w:szCs w:val="24"/>
    </w:rPr>
  </w:style>
  <w:style w:type="paragraph" w:styleId="Heading4">
    <w:name w:val="heading 4"/>
    <w:basedOn w:val="Normal"/>
    <w:link w:val="Heading4Char"/>
    <w:uiPriority w:val="9"/>
    <w:unhideWhenUsed/>
    <w:qFormat/>
    <w:rsid w:val="00ED3663"/>
    <w:pPr>
      <w:keepNext/>
      <w:keepLines/>
      <w:spacing w:before="40" w:after="80"/>
      <w:outlineLvl w:val="3"/>
    </w:pPr>
    <w:rPr>
      <w:rFonts w:eastAsia="Times New Roman"/>
      <w:iCs/>
      <w:color w:val="002060"/>
      <w:sz w:val="32"/>
    </w:rPr>
  </w:style>
  <w:style w:type="paragraph" w:styleId="Heading5">
    <w:name w:val="heading 5"/>
    <w:basedOn w:val="Normal"/>
    <w:next w:val="Normal"/>
    <w:link w:val="Heading5Char"/>
    <w:uiPriority w:val="9"/>
    <w:unhideWhenUsed/>
    <w:qFormat/>
    <w:rsid w:val="00ED3663"/>
    <w:pPr>
      <w:keepNext/>
      <w:keepLines/>
      <w:spacing w:before="40" w:after="80"/>
      <w:outlineLvl w:val="4"/>
    </w:pPr>
    <w:rPr>
      <w:rFonts w:ascii="Calibri Light" w:eastAsia="Times New Roman" w:hAnsi="Calibri Light"/>
      <w:color w:val="1F3864" w:themeColor="accent1" w:themeShade="80"/>
      <w:sz w:val="28"/>
    </w:rPr>
  </w:style>
  <w:style w:type="paragraph" w:styleId="Heading6">
    <w:name w:val="heading 6"/>
    <w:basedOn w:val="Normal"/>
    <w:next w:val="Normal"/>
    <w:link w:val="Heading6Char"/>
    <w:uiPriority w:val="9"/>
    <w:unhideWhenUsed/>
    <w:qFormat/>
    <w:rsid w:val="007F3268"/>
    <w:pPr>
      <w:keepNext/>
      <w:keepLines/>
      <w:spacing w:before="40" w:after="80"/>
      <w:outlineLvl w:val="5"/>
    </w:pPr>
    <w:rPr>
      <w:rFonts w:ascii="Calibri Light" w:eastAsia="Times New Roman" w:hAnsi="Calibri Light"/>
      <w:i/>
      <w:color w:val="00437E"/>
      <w:sz w:val="28"/>
    </w:rPr>
  </w:style>
  <w:style w:type="character" w:default="1" w:styleId="DefaultParagraphFont">
    <w:name w:val="Default Paragraph Font"/>
    <w:uiPriority w:val="1"/>
    <w:semiHidden/>
    <w:unhideWhenUsed/>
    <w:rsid w:val="00257D3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57D3F"/>
  </w:style>
  <w:style w:type="character" w:customStyle="1" w:styleId="Heading1Char">
    <w:name w:val="Heading 1 Char"/>
    <w:link w:val="Heading1"/>
    <w:uiPriority w:val="9"/>
    <w:rsid w:val="007F3268"/>
    <w:rPr>
      <w:rFonts w:ascii="Calibri Light" w:eastAsia="Times New Roman" w:hAnsi="Calibri Light" w:cs="Mangal"/>
      <w:color w:val="00437E"/>
      <w:sz w:val="52"/>
      <w:szCs w:val="32"/>
    </w:rPr>
  </w:style>
  <w:style w:type="character" w:customStyle="1" w:styleId="Heading2Char">
    <w:name w:val="Heading 2 Char"/>
    <w:link w:val="Heading2"/>
    <w:uiPriority w:val="9"/>
    <w:rsid w:val="007F3268"/>
    <w:rPr>
      <w:rFonts w:ascii="Calibri Light" w:eastAsia="Times New Roman" w:hAnsi="Calibri Light" w:cs="Mangal"/>
      <w:color w:val="00437E"/>
      <w:sz w:val="40"/>
      <w:szCs w:val="26"/>
    </w:rPr>
  </w:style>
  <w:style w:type="character" w:customStyle="1" w:styleId="Heading3Char">
    <w:name w:val="Heading 3 Char"/>
    <w:link w:val="Heading3"/>
    <w:uiPriority w:val="9"/>
    <w:rsid w:val="007F3268"/>
    <w:rPr>
      <w:rFonts w:ascii="Calibri Light" w:eastAsia="Times New Roman" w:hAnsi="Calibri Light" w:cs="Mangal"/>
      <w:color w:val="00437E"/>
      <w:sz w:val="32"/>
      <w:szCs w:val="24"/>
    </w:rPr>
  </w:style>
  <w:style w:type="character" w:customStyle="1" w:styleId="Heading4Char">
    <w:name w:val="Heading 4 Char"/>
    <w:link w:val="Heading4"/>
    <w:uiPriority w:val="9"/>
    <w:rsid w:val="00ED3663"/>
    <w:rPr>
      <w:rFonts w:eastAsia="Times New Roman"/>
      <w:iCs/>
      <w:color w:val="002060"/>
      <w:sz w:val="32"/>
      <w:lang w:val="en-IN"/>
    </w:rPr>
  </w:style>
  <w:style w:type="character" w:customStyle="1" w:styleId="Heading5Char">
    <w:name w:val="Heading 5 Char"/>
    <w:link w:val="Heading5"/>
    <w:uiPriority w:val="9"/>
    <w:rsid w:val="00ED3663"/>
    <w:rPr>
      <w:rFonts w:ascii="Calibri Light" w:eastAsia="Times New Roman" w:hAnsi="Calibri Light"/>
      <w:color w:val="1F3864" w:themeColor="accent1" w:themeShade="80"/>
      <w:sz w:val="28"/>
      <w:lang w:val="en-IN"/>
    </w:rPr>
  </w:style>
  <w:style w:type="character" w:customStyle="1" w:styleId="Heading6Char">
    <w:name w:val="Heading 6 Char"/>
    <w:link w:val="Heading6"/>
    <w:uiPriority w:val="9"/>
    <w:rsid w:val="007F3268"/>
    <w:rPr>
      <w:rFonts w:ascii="Calibri Light" w:eastAsia="Times New Roman" w:hAnsi="Calibri Light" w:cs="Mangal"/>
      <w:i/>
      <w:color w:val="00437E"/>
      <w:sz w:val="28"/>
    </w:rPr>
  </w:style>
  <w:style w:type="paragraph" w:styleId="TOC1">
    <w:name w:val="toc 1"/>
    <w:basedOn w:val="Normal"/>
    <w:next w:val="Normal"/>
    <w:autoRedefine/>
    <w:uiPriority w:val="39"/>
    <w:unhideWhenUsed/>
    <w:rsid w:val="00BF1341"/>
    <w:pPr>
      <w:tabs>
        <w:tab w:val="right" w:pos="9350"/>
      </w:tabs>
      <w:spacing w:after="100"/>
      <w:ind w:left="270"/>
    </w:pPr>
    <w:rPr>
      <w:b/>
      <w:noProof/>
      <w:color w:val="0070C0"/>
      <w:u w:val="words"/>
    </w:rPr>
  </w:style>
  <w:style w:type="paragraph" w:styleId="TOC2">
    <w:name w:val="toc 2"/>
    <w:basedOn w:val="Normal"/>
    <w:next w:val="Normal"/>
    <w:autoRedefine/>
    <w:uiPriority w:val="39"/>
    <w:unhideWhenUsed/>
    <w:rsid w:val="00BB1105"/>
    <w:pPr>
      <w:tabs>
        <w:tab w:val="right" w:leader="dot" w:pos="9350"/>
      </w:tabs>
      <w:spacing w:after="100"/>
      <w:ind w:left="240"/>
    </w:pPr>
    <w:rPr>
      <w:noProof/>
      <w:color w:val="0070C0"/>
      <w:u w:val="words" w:color="0070C0"/>
    </w:rPr>
  </w:style>
  <w:style w:type="paragraph" w:styleId="TOC3">
    <w:name w:val="toc 3"/>
    <w:basedOn w:val="Normal"/>
    <w:next w:val="Normal"/>
    <w:autoRedefine/>
    <w:uiPriority w:val="39"/>
    <w:unhideWhenUsed/>
    <w:rsid w:val="00404557"/>
    <w:pPr>
      <w:tabs>
        <w:tab w:val="right" w:leader="dot" w:pos="9350"/>
      </w:tabs>
      <w:spacing w:after="100"/>
      <w:ind w:left="480"/>
    </w:pPr>
    <w:rPr>
      <w:b/>
      <w:bCs/>
      <w:noProof/>
      <w:color w:val="0070C0"/>
      <w:u w:val="words" w:color="0070C0"/>
    </w:rPr>
  </w:style>
  <w:style w:type="character" w:styleId="Hyperlink">
    <w:name w:val="Hyperlink"/>
    <w:uiPriority w:val="99"/>
    <w:unhideWhenUsed/>
    <w:rsid w:val="007F3268"/>
    <w:rPr>
      <w:color w:val="0563C1"/>
      <w:u w:val="single"/>
    </w:rPr>
  </w:style>
  <w:style w:type="paragraph" w:styleId="Header">
    <w:name w:val="header"/>
    <w:basedOn w:val="Normal"/>
    <w:link w:val="HeaderChar"/>
    <w:uiPriority w:val="99"/>
    <w:unhideWhenUsed/>
    <w:rsid w:val="007F3268"/>
    <w:pPr>
      <w:tabs>
        <w:tab w:val="center" w:pos="4680"/>
        <w:tab w:val="right" w:pos="9360"/>
      </w:tabs>
      <w:spacing w:after="0"/>
    </w:pPr>
  </w:style>
  <w:style w:type="character" w:customStyle="1" w:styleId="HeaderChar">
    <w:name w:val="Header Char"/>
    <w:basedOn w:val="DefaultParagraphFont"/>
    <w:link w:val="Header"/>
    <w:uiPriority w:val="99"/>
    <w:rsid w:val="007F3268"/>
    <w:rPr>
      <w:rFonts w:ascii="Calibri" w:eastAsia="Calibri" w:hAnsi="Calibri" w:cs="Mangal"/>
      <w:sz w:val="24"/>
    </w:rPr>
  </w:style>
  <w:style w:type="paragraph" w:styleId="Footer">
    <w:name w:val="footer"/>
    <w:basedOn w:val="Normal"/>
    <w:link w:val="FooterChar"/>
    <w:uiPriority w:val="99"/>
    <w:unhideWhenUsed/>
    <w:rsid w:val="007F3268"/>
    <w:pPr>
      <w:tabs>
        <w:tab w:val="center" w:pos="4680"/>
        <w:tab w:val="right" w:pos="9360"/>
      </w:tabs>
      <w:spacing w:after="0"/>
    </w:pPr>
  </w:style>
  <w:style w:type="character" w:customStyle="1" w:styleId="FooterChar">
    <w:name w:val="Footer Char"/>
    <w:basedOn w:val="DefaultParagraphFont"/>
    <w:link w:val="Footer"/>
    <w:uiPriority w:val="99"/>
    <w:rsid w:val="007F3268"/>
    <w:rPr>
      <w:rFonts w:ascii="Calibri" w:eastAsia="Calibri" w:hAnsi="Calibri" w:cs="Mangal"/>
      <w:sz w:val="24"/>
    </w:rPr>
  </w:style>
  <w:style w:type="paragraph" w:customStyle="1" w:styleId="Level">
    <w:name w:val="Level"/>
    <w:basedOn w:val="Normal"/>
    <w:link w:val="LevelChar"/>
    <w:qFormat/>
    <w:rsid w:val="007F3268"/>
    <w:rPr>
      <w:color w:val="00437E"/>
      <w:sz w:val="32"/>
    </w:rPr>
  </w:style>
  <w:style w:type="character" w:styleId="CommentReference">
    <w:name w:val="annotation reference"/>
    <w:basedOn w:val="DefaultParagraphFont"/>
    <w:uiPriority w:val="99"/>
    <w:semiHidden/>
    <w:unhideWhenUsed/>
    <w:rsid w:val="000F3B97"/>
    <w:rPr>
      <w:sz w:val="16"/>
      <w:szCs w:val="16"/>
    </w:rPr>
  </w:style>
  <w:style w:type="paragraph" w:styleId="CommentText">
    <w:name w:val="annotation text"/>
    <w:basedOn w:val="Normal"/>
    <w:link w:val="CommentTextChar"/>
    <w:uiPriority w:val="99"/>
    <w:unhideWhenUsed/>
    <w:rsid w:val="000F3B97"/>
    <w:rPr>
      <w:sz w:val="20"/>
      <w:szCs w:val="20"/>
    </w:rPr>
  </w:style>
  <w:style w:type="character" w:customStyle="1" w:styleId="CommentTextChar">
    <w:name w:val="Comment Text Char"/>
    <w:basedOn w:val="DefaultParagraphFont"/>
    <w:link w:val="CommentText"/>
    <w:uiPriority w:val="99"/>
    <w:rsid w:val="000F3B97"/>
    <w:rPr>
      <w:rFonts w:ascii="Calibri" w:eastAsia="Calibri" w:hAnsi="Calibri" w:cs="Mangal"/>
      <w:sz w:val="20"/>
      <w:szCs w:val="20"/>
    </w:rPr>
  </w:style>
  <w:style w:type="paragraph" w:styleId="CommentSubject">
    <w:name w:val="annotation subject"/>
    <w:basedOn w:val="CommentText"/>
    <w:next w:val="CommentText"/>
    <w:link w:val="CommentSubjectChar"/>
    <w:uiPriority w:val="99"/>
    <w:semiHidden/>
    <w:unhideWhenUsed/>
    <w:rsid w:val="000F3B97"/>
    <w:rPr>
      <w:b/>
      <w:bCs/>
    </w:rPr>
  </w:style>
  <w:style w:type="character" w:customStyle="1" w:styleId="CommentSubjectChar">
    <w:name w:val="Comment Subject Char"/>
    <w:basedOn w:val="CommentTextChar"/>
    <w:link w:val="CommentSubject"/>
    <w:uiPriority w:val="99"/>
    <w:semiHidden/>
    <w:rsid w:val="000F3B97"/>
    <w:rPr>
      <w:rFonts w:ascii="Calibri" w:eastAsia="Calibri" w:hAnsi="Calibri" w:cs="Mangal"/>
      <w:b/>
      <w:bCs/>
      <w:sz w:val="20"/>
      <w:szCs w:val="20"/>
    </w:rPr>
  </w:style>
  <w:style w:type="paragraph" w:styleId="BalloonText">
    <w:name w:val="Balloon Text"/>
    <w:basedOn w:val="Normal"/>
    <w:link w:val="BalloonTextChar"/>
    <w:uiPriority w:val="99"/>
    <w:semiHidden/>
    <w:unhideWhenUsed/>
    <w:rsid w:val="000F3B9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B97"/>
    <w:rPr>
      <w:rFonts w:ascii="Segoe UI" w:eastAsia="Calibri" w:hAnsi="Segoe UI" w:cs="Segoe UI"/>
      <w:sz w:val="18"/>
      <w:szCs w:val="18"/>
    </w:rPr>
  </w:style>
  <w:style w:type="paragraph" w:styleId="TOC4">
    <w:name w:val="toc 4"/>
    <w:basedOn w:val="Normal"/>
    <w:next w:val="Normal"/>
    <w:autoRedefine/>
    <w:uiPriority w:val="39"/>
    <w:unhideWhenUsed/>
    <w:rsid w:val="005E549F"/>
    <w:pPr>
      <w:spacing w:after="100"/>
      <w:ind w:left="660"/>
    </w:pPr>
  </w:style>
  <w:style w:type="paragraph" w:styleId="TOC5">
    <w:name w:val="toc 5"/>
    <w:basedOn w:val="Normal"/>
    <w:next w:val="Normal"/>
    <w:autoRedefine/>
    <w:uiPriority w:val="39"/>
    <w:unhideWhenUsed/>
    <w:rsid w:val="005E549F"/>
    <w:pPr>
      <w:spacing w:after="100"/>
      <w:ind w:left="880"/>
    </w:pPr>
  </w:style>
  <w:style w:type="table" w:styleId="TableGrid">
    <w:name w:val="Table Grid"/>
    <w:basedOn w:val="TableNormal"/>
    <w:uiPriority w:val="39"/>
    <w:rsid w:val="001335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evelChar">
    <w:name w:val="Level Char"/>
    <w:basedOn w:val="DefaultParagraphFont"/>
    <w:link w:val="Level"/>
    <w:rsid w:val="008C3120"/>
    <w:rPr>
      <w:color w:val="00437E"/>
      <w:sz w:val="32"/>
    </w:rPr>
  </w:style>
  <w:style w:type="paragraph" w:customStyle="1" w:styleId="Strong1">
    <w:name w:val="Strong1"/>
    <w:basedOn w:val="Normal"/>
    <w:link w:val="Strong1Char"/>
    <w:qFormat/>
    <w:rsid w:val="008C3120"/>
    <w:rPr>
      <w:b/>
      <w:color w:val="000000" w:themeColor="text1"/>
    </w:rPr>
  </w:style>
  <w:style w:type="character" w:customStyle="1" w:styleId="Strong1Char">
    <w:name w:val="Strong1 Char"/>
    <w:basedOn w:val="DefaultParagraphFont"/>
    <w:link w:val="Strong1"/>
    <w:rsid w:val="008C3120"/>
    <w:rPr>
      <w:b/>
      <w:color w:val="000000" w:themeColor="text1"/>
    </w:rPr>
  </w:style>
  <w:style w:type="character" w:customStyle="1" w:styleId="ListParagraphChar">
    <w:name w:val="List Paragraph Char"/>
    <w:aliases w:val="Client details Char,Figure11 Char,Figure caption Char"/>
    <w:basedOn w:val="DefaultParagraphFont"/>
    <w:link w:val="ListParagraph"/>
    <w:uiPriority w:val="34"/>
    <w:locked/>
    <w:rsid w:val="00EB369D"/>
  </w:style>
  <w:style w:type="paragraph" w:styleId="ListParagraph">
    <w:name w:val="List Paragraph"/>
    <w:aliases w:val="Client details,Figure11,Figure caption"/>
    <w:basedOn w:val="Normal"/>
    <w:link w:val="ListParagraphChar"/>
    <w:uiPriority w:val="34"/>
    <w:qFormat/>
    <w:rsid w:val="00EB369D"/>
    <w:pPr>
      <w:spacing w:line="256" w:lineRule="auto"/>
      <w:ind w:left="720"/>
      <w:contextualSpacing/>
    </w:pPr>
  </w:style>
  <w:style w:type="paragraph" w:customStyle="1" w:styleId="Apply">
    <w:name w:val="Apply"/>
    <w:basedOn w:val="Normal"/>
    <w:qFormat/>
    <w:rsid w:val="004D450A"/>
    <w:pPr>
      <w:numPr>
        <w:numId w:val="2"/>
      </w:numPr>
      <w:spacing w:line="256" w:lineRule="auto"/>
      <w:contextualSpacing/>
    </w:pPr>
  </w:style>
  <w:style w:type="paragraph" w:customStyle="1" w:styleId="Avoid">
    <w:name w:val="Avoid"/>
    <w:basedOn w:val="Normal"/>
    <w:qFormat/>
    <w:rsid w:val="003B0B73"/>
    <w:pPr>
      <w:numPr>
        <w:numId w:val="3"/>
      </w:numPr>
      <w:spacing w:line="256" w:lineRule="auto"/>
      <w:contextualSpacing/>
    </w:pPr>
    <w:rPr>
      <w:lang w:val="es-US"/>
    </w:rPr>
  </w:style>
  <w:style w:type="paragraph" w:customStyle="1" w:styleId="Bulleted">
    <w:name w:val="Bulleted"/>
    <w:basedOn w:val="ListParagraph"/>
    <w:qFormat/>
    <w:rsid w:val="00E01BF2"/>
    <w:pPr>
      <w:numPr>
        <w:numId w:val="5"/>
      </w:numPr>
      <w:tabs>
        <w:tab w:val="num" w:pos="360"/>
      </w:tabs>
      <w:spacing w:after="100" w:afterAutospacing="1" w:line="240" w:lineRule="auto"/>
      <w:jc w:val="both"/>
    </w:pPr>
    <w:rPr>
      <w:rFonts w:eastAsia="Times New Roman" w:cs="Times New Roman"/>
      <w:szCs w:val="24"/>
    </w:rPr>
  </w:style>
  <w:style w:type="paragraph" w:customStyle="1" w:styleId="Bulletlist">
    <w:name w:val="Bullet_list"/>
    <w:basedOn w:val="Bulleted"/>
    <w:qFormat/>
    <w:rsid w:val="00E01BF2"/>
    <w:pPr>
      <w:tabs>
        <w:tab w:val="clear" w:pos="360"/>
      </w:tabs>
    </w:pPr>
  </w:style>
  <w:style w:type="character" w:styleId="UnresolvedMention">
    <w:name w:val="Unresolved Mention"/>
    <w:basedOn w:val="DefaultParagraphFont"/>
    <w:uiPriority w:val="99"/>
    <w:semiHidden/>
    <w:unhideWhenUsed/>
    <w:rsid w:val="00077C38"/>
    <w:rPr>
      <w:color w:val="605E5C"/>
      <w:shd w:val="clear" w:color="auto" w:fill="E1DFDD"/>
    </w:rPr>
  </w:style>
  <w:style w:type="character" w:customStyle="1" w:styleId="normaltextrun">
    <w:name w:val="normaltextrun"/>
    <w:basedOn w:val="DefaultParagraphFont"/>
    <w:rsid w:val="00B134FB"/>
  </w:style>
  <w:style w:type="character" w:customStyle="1" w:styleId="eop">
    <w:name w:val="eop"/>
    <w:basedOn w:val="DefaultParagraphFont"/>
    <w:rsid w:val="00AD73C0"/>
  </w:style>
  <w:style w:type="paragraph" w:customStyle="1" w:styleId="Dont">
    <w:name w:val="Dont"/>
    <w:basedOn w:val="ListParagraph"/>
    <w:qFormat/>
    <w:rsid w:val="00405E9A"/>
    <w:pPr>
      <w:numPr>
        <w:numId w:val="7"/>
      </w:numPr>
      <w:spacing w:line="259" w:lineRule="auto"/>
      <w:contextualSpacing w:val="0"/>
    </w:pPr>
  </w:style>
  <w:style w:type="paragraph" w:customStyle="1" w:styleId="Do">
    <w:name w:val="Do"/>
    <w:qFormat/>
    <w:rsid w:val="009B5B59"/>
    <w:pPr>
      <w:numPr>
        <w:numId w:val="8"/>
      </w:numPr>
      <w:spacing w:after="0" w:line="240" w:lineRule="auto"/>
    </w:pPr>
  </w:style>
  <w:style w:type="paragraph" w:styleId="NoSpacing">
    <w:name w:val="No Spacing"/>
    <w:uiPriority w:val="1"/>
    <w:qFormat/>
    <w:rsid w:val="00070609"/>
    <w:pPr>
      <w:spacing w:after="0" w:line="240" w:lineRule="auto"/>
    </w:pPr>
  </w:style>
  <w:style w:type="paragraph" w:customStyle="1" w:styleId="Default">
    <w:name w:val="Default"/>
    <w:rsid w:val="0088619D"/>
    <w:pPr>
      <w:autoSpaceDE w:val="0"/>
      <w:autoSpaceDN w:val="0"/>
      <w:adjustRightInd w:val="0"/>
      <w:spacing w:after="0" w:line="240" w:lineRule="auto"/>
    </w:pPr>
    <w:rPr>
      <w:rFonts w:ascii="Open Sans" w:hAnsi="Open Sans" w:cs="Open Sans"/>
      <w:color w:val="000000"/>
      <w:sz w:val="24"/>
      <w:szCs w:val="24"/>
    </w:rPr>
  </w:style>
  <w:style w:type="paragraph" w:customStyle="1" w:styleId="paragraph">
    <w:name w:val="paragraph"/>
    <w:basedOn w:val="Normal"/>
    <w:rsid w:val="00ED028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uide">
    <w:name w:val="Guide"/>
    <w:basedOn w:val="Level"/>
    <w:next w:val="Level"/>
    <w:link w:val="GuideChar"/>
    <w:qFormat/>
    <w:rsid w:val="004C1EAE"/>
    <w:pPr>
      <w:shd w:val="clear" w:color="auto" w:fill="2F5496" w:themeFill="accent1" w:themeFillShade="BF"/>
      <w:spacing w:after="40"/>
    </w:pPr>
    <w:rPr>
      <w:b/>
      <w:color w:val="FFFFFF" w:themeColor="background1"/>
      <w:sz w:val="24"/>
      <w:lang w:val="en-IN"/>
    </w:rPr>
  </w:style>
  <w:style w:type="character" w:customStyle="1" w:styleId="GuideChar">
    <w:name w:val="Guide Char"/>
    <w:basedOn w:val="LevelChar"/>
    <w:link w:val="Guide"/>
    <w:rsid w:val="004C1EAE"/>
    <w:rPr>
      <w:b/>
      <w:color w:val="FFFFFF" w:themeColor="background1"/>
      <w:sz w:val="24"/>
      <w:shd w:val="clear" w:color="auto" w:fill="2F5496" w:themeFill="accent1" w:themeFillShade="BF"/>
      <w:lang w:val="en-IN"/>
    </w:rPr>
  </w:style>
  <w:style w:type="paragraph" w:customStyle="1" w:styleId="Style2">
    <w:name w:val="Style2"/>
    <w:basedOn w:val="Normal"/>
    <w:link w:val="Style2Char"/>
    <w:qFormat/>
    <w:rsid w:val="004C1EAE"/>
    <w:pPr>
      <w:pBdr>
        <w:top w:val="single" w:sz="18" w:space="1" w:color="2F5496" w:themeColor="accent1" w:themeShade="BF"/>
        <w:left w:val="single" w:sz="18" w:space="4" w:color="2F5496" w:themeColor="accent1" w:themeShade="BF"/>
        <w:bottom w:val="single" w:sz="18" w:space="1" w:color="2F5496" w:themeColor="accent1" w:themeShade="BF"/>
        <w:right w:val="single" w:sz="18" w:space="4" w:color="2F5496" w:themeColor="accent1" w:themeShade="BF"/>
      </w:pBdr>
      <w:shd w:val="clear" w:color="auto" w:fill="FFFFFF"/>
      <w:ind w:left="113" w:right="119"/>
    </w:pPr>
    <w:rPr>
      <w:rFonts w:ascii="Calibri" w:eastAsia="Calibri" w:hAnsi="Calibri" w:cs="Times New Roman"/>
      <w:color w:val="00205B"/>
      <w:lang w:val="en-AU"/>
    </w:rPr>
  </w:style>
  <w:style w:type="character" w:customStyle="1" w:styleId="Style2Char">
    <w:name w:val="Style2 Char"/>
    <w:basedOn w:val="DefaultParagraphFont"/>
    <w:link w:val="Style2"/>
    <w:rsid w:val="004C1EAE"/>
    <w:rPr>
      <w:rFonts w:ascii="Calibri" w:eastAsia="Calibri" w:hAnsi="Calibri" w:cs="Times New Roman"/>
      <w:color w:val="00205B"/>
      <w:shd w:val="clear" w:color="auto" w:fill="FFFFFF"/>
      <w:lang w:val="en-AU"/>
    </w:rPr>
  </w:style>
  <w:style w:type="paragraph" w:customStyle="1" w:styleId="Numberlist">
    <w:name w:val="Number_list"/>
    <w:basedOn w:val="ListParagraph"/>
    <w:qFormat/>
    <w:rsid w:val="006A13CC"/>
    <w:pPr>
      <w:numPr>
        <w:numId w:val="23"/>
      </w:numPr>
      <w:tabs>
        <w:tab w:val="num" w:pos="360"/>
      </w:tabs>
      <w:spacing w:after="0"/>
      <w:ind w:firstLine="0"/>
    </w:pPr>
    <w:rPr>
      <w:szCs w:val="20"/>
    </w:rPr>
  </w:style>
  <w:style w:type="character" w:styleId="Strong">
    <w:name w:val="Strong"/>
    <w:basedOn w:val="DefaultParagraphFont"/>
    <w:uiPriority w:val="22"/>
    <w:qFormat/>
    <w:rsid w:val="009211D5"/>
    <w:rPr>
      <w:b/>
      <w:bCs/>
    </w:rPr>
  </w:style>
  <w:style w:type="table" w:styleId="TableGridLight">
    <w:name w:val="Grid Table Light"/>
    <w:basedOn w:val="TableNormal"/>
    <w:uiPriority w:val="40"/>
    <w:rsid w:val="00394C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indhit">
    <w:name w:val="findhit"/>
    <w:basedOn w:val="DefaultParagraphFont"/>
    <w:rsid w:val="00262C77"/>
  </w:style>
  <w:style w:type="character" w:customStyle="1" w:styleId="uicontrol">
    <w:name w:val="uicontrol"/>
    <w:basedOn w:val="DefaultParagraphFont"/>
    <w:rsid w:val="004328DD"/>
  </w:style>
  <w:style w:type="paragraph" w:customStyle="1" w:styleId="text">
    <w:name w:val="text"/>
    <w:basedOn w:val="Normal"/>
    <w:rsid w:val="006A2A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lp-variable-title">
    <w:name w:val="help-variable-title"/>
    <w:basedOn w:val="DefaultParagraphFont"/>
    <w:rsid w:val="006A2A50"/>
  </w:style>
  <w:style w:type="paragraph" w:styleId="NormalWeb">
    <w:name w:val="Normal (Web)"/>
    <w:basedOn w:val="Normal"/>
    <w:uiPriority w:val="99"/>
    <w:semiHidden/>
    <w:unhideWhenUsed/>
    <w:rsid w:val="00975E4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ps">
    <w:name w:val="tips"/>
    <w:basedOn w:val="Normal"/>
    <w:link w:val="tipsChar"/>
    <w:qFormat/>
    <w:rsid w:val="000E742C"/>
    <w:pPr>
      <w:pBdr>
        <w:top w:val="single" w:sz="4" w:space="1" w:color="FF99FF"/>
        <w:left w:val="single" w:sz="4" w:space="4" w:color="FF99FF"/>
        <w:bottom w:val="single" w:sz="4" w:space="1" w:color="FF99FF"/>
        <w:right w:val="single" w:sz="4" w:space="4" w:color="FF99FF"/>
      </w:pBdr>
      <w:shd w:val="clear" w:color="auto" w:fill="FBEEFF"/>
    </w:pPr>
  </w:style>
  <w:style w:type="character" w:customStyle="1" w:styleId="tipsChar">
    <w:name w:val="tips Char"/>
    <w:basedOn w:val="DefaultParagraphFont"/>
    <w:link w:val="tips"/>
    <w:rsid w:val="000E742C"/>
    <w:rPr>
      <w:shd w:val="clear" w:color="auto" w:fill="FBEEFF"/>
    </w:rPr>
  </w:style>
  <w:style w:type="paragraph" w:customStyle="1" w:styleId="TipList">
    <w:name w:val="Tip List"/>
    <w:qFormat/>
    <w:rsid w:val="00142E14"/>
    <w:pPr>
      <w:numPr>
        <w:numId w:val="49"/>
      </w:numPr>
      <w:pBdr>
        <w:top w:val="single" w:sz="4" w:space="2" w:color="FF99FF"/>
        <w:left w:val="single" w:sz="4" w:space="4" w:color="FF99FF"/>
        <w:bottom w:val="single" w:sz="4" w:space="2" w:color="FF99FF"/>
        <w:right w:val="single" w:sz="4" w:space="4" w:color="FF99FF"/>
      </w:pBdr>
      <w:shd w:val="clear" w:color="auto" w:fill="FBEEFF"/>
      <w:spacing w:after="0"/>
    </w:pPr>
    <w:rPr>
      <w:sz w:val="24"/>
    </w:rPr>
  </w:style>
  <w:style w:type="paragraph" w:styleId="Revision">
    <w:name w:val="Revision"/>
    <w:hidden/>
    <w:uiPriority w:val="99"/>
    <w:semiHidden/>
    <w:rsid w:val="003B22E6"/>
    <w:pPr>
      <w:spacing w:after="0" w:line="240" w:lineRule="auto"/>
    </w:pPr>
  </w:style>
  <w:style w:type="character" w:styleId="FollowedHyperlink">
    <w:name w:val="FollowedHyperlink"/>
    <w:basedOn w:val="DefaultParagraphFont"/>
    <w:uiPriority w:val="99"/>
    <w:semiHidden/>
    <w:unhideWhenUsed/>
    <w:rsid w:val="00B958C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37913">
      <w:bodyDiv w:val="1"/>
      <w:marLeft w:val="0"/>
      <w:marRight w:val="0"/>
      <w:marTop w:val="0"/>
      <w:marBottom w:val="0"/>
      <w:divBdr>
        <w:top w:val="none" w:sz="0" w:space="0" w:color="auto"/>
        <w:left w:val="none" w:sz="0" w:space="0" w:color="auto"/>
        <w:bottom w:val="none" w:sz="0" w:space="0" w:color="auto"/>
        <w:right w:val="none" w:sz="0" w:space="0" w:color="auto"/>
      </w:divBdr>
    </w:div>
    <w:div w:id="26879860">
      <w:bodyDiv w:val="1"/>
      <w:marLeft w:val="0"/>
      <w:marRight w:val="0"/>
      <w:marTop w:val="0"/>
      <w:marBottom w:val="0"/>
      <w:divBdr>
        <w:top w:val="none" w:sz="0" w:space="0" w:color="auto"/>
        <w:left w:val="none" w:sz="0" w:space="0" w:color="auto"/>
        <w:bottom w:val="none" w:sz="0" w:space="0" w:color="auto"/>
        <w:right w:val="none" w:sz="0" w:space="0" w:color="auto"/>
      </w:divBdr>
      <w:divsChild>
        <w:div w:id="805976316">
          <w:marLeft w:val="0"/>
          <w:marRight w:val="0"/>
          <w:marTop w:val="0"/>
          <w:marBottom w:val="0"/>
          <w:divBdr>
            <w:top w:val="none" w:sz="0" w:space="0" w:color="auto"/>
            <w:left w:val="none" w:sz="0" w:space="0" w:color="auto"/>
            <w:bottom w:val="none" w:sz="0" w:space="0" w:color="auto"/>
            <w:right w:val="none" w:sz="0" w:space="0" w:color="auto"/>
          </w:divBdr>
          <w:divsChild>
            <w:div w:id="1204362513">
              <w:marLeft w:val="0"/>
              <w:marRight w:val="0"/>
              <w:marTop w:val="420"/>
              <w:marBottom w:val="420"/>
              <w:divBdr>
                <w:top w:val="none" w:sz="0" w:space="0" w:color="auto"/>
                <w:left w:val="none" w:sz="0" w:space="0" w:color="auto"/>
                <w:bottom w:val="none" w:sz="0" w:space="0" w:color="auto"/>
                <w:right w:val="none" w:sz="0" w:space="0" w:color="auto"/>
              </w:divBdr>
            </w:div>
          </w:divsChild>
        </w:div>
      </w:divsChild>
    </w:div>
    <w:div w:id="47919416">
      <w:bodyDiv w:val="1"/>
      <w:marLeft w:val="0"/>
      <w:marRight w:val="0"/>
      <w:marTop w:val="0"/>
      <w:marBottom w:val="0"/>
      <w:divBdr>
        <w:top w:val="none" w:sz="0" w:space="0" w:color="auto"/>
        <w:left w:val="none" w:sz="0" w:space="0" w:color="auto"/>
        <w:bottom w:val="none" w:sz="0" w:space="0" w:color="auto"/>
        <w:right w:val="none" w:sz="0" w:space="0" w:color="auto"/>
      </w:divBdr>
    </w:div>
    <w:div w:id="65734461">
      <w:bodyDiv w:val="1"/>
      <w:marLeft w:val="0"/>
      <w:marRight w:val="0"/>
      <w:marTop w:val="0"/>
      <w:marBottom w:val="0"/>
      <w:divBdr>
        <w:top w:val="none" w:sz="0" w:space="0" w:color="auto"/>
        <w:left w:val="none" w:sz="0" w:space="0" w:color="auto"/>
        <w:bottom w:val="none" w:sz="0" w:space="0" w:color="auto"/>
        <w:right w:val="none" w:sz="0" w:space="0" w:color="auto"/>
      </w:divBdr>
    </w:div>
    <w:div w:id="70665542">
      <w:bodyDiv w:val="1"/>
      <w:marLeft w:val="0"/>
      <w:marRight w:val="0"/>
      <w:marTop w:val="0"/>
      <w:marBottom w:val="0"/>
      <w:divBdr>
        <w:top w:val="none" w:sz="0" w:space="0" w:color="auto"/>
        <w:left w:val="none" w:sz="0" w:space="0" w:color="auto"/>
        <w:bottom w:val="none" w:sz="0" w:space="0" w:color="auto"/>
        <w:right w:val="none" w:sz="0" w:space="0" w:color="auto"/>
      </w:divBdr>
    </w:div>
    <w:div w:id="82068250">
      <w:bodyDiv w:val="1"/>
      <w:marLeft w:val="0"/>
      <w:marRight w:val="0"/>
      <w:marTop w:val="0"/>
      <w:marBottom w:val="0"/>
      <w:divBdr>
        <w:top w:val="none" w:sz="0" w:space="0" w:color="auto"/>
        <w:left w:val="none" w:sz="0" w:space="0" w:color="auto"/>
        <w:bottom w:val="none" w:sz="0" w:space="0" w:color="auto"/>
        <w:right w:val="none" w:sz="0" w:space="0" w:color="auto"/>
      </w:divBdr>
    </w:div>
    <w:div w:id="94908962">
      <w:bodyDiv w:val="1"/>
      <w:marLeft w:val="0"/>
      <w:marRight w:val="0"/>
      <w:marTop w:val="0"/>
      <w:marBottom w:val="0"/>
      <w:divBdr>
        <w:top w:val="none" w:sz="0" w:space="0" w:color="auto"/>
        <w:left w:val="none" w:sz="0" w:space="0" w:color="auto"/>
        <w:bottom w:val="none" w:sz="0" w:space="0" w:color="auto"/>
        <w:right w:val="none" w:sz="0" w:space="0" w:color="auto"/>
      </w:divBdr>
    </w:div>
    <w:div w:id="96603720">
      <w:bodyDiv w:val="1"/>
      <w:marLeft w:val="0"/>
      <w:marRight w:val="0"/>
      <w:marTop w:val="0"/>
      <w:marBottom w:val="0"/>
      <w:divBdr>
        <w:top w:val="none" w:sz="0" w:space="0" w:color="auto"/>
        <w:left w:val="none" w:sz="0" w:space="0" w:color="auto"/>
        <w:bottom w:val="none" w:sz="0" w:space="0" w:color="auto"/>
        <w:right w:val="none" w:sz="0" w:space="0" w:color="auto"/>
      </w:divBdr>
      <w:divsChild>
        <w:div w:id="592276502">
          <w:marLeft w:val="0"/>
          <w:marRight w:val="0"/>
          <w:marTop w:val="0"/>
          <w:marBottom w:val="0"/>
          <w:divBdr>
            <w:top w:val="none" w:sz="0" w:space="0" w:color="auto"/>
            <w:left w:val="none" w:sz="0" w:space="0" w:color="auto"/>
            <w:bottom w:val="none" w:sz="0" w:space="0" w:color="auto"/>
            <w:right w:val="none" w:sz="0" w:space="0" w:color="auto"/>
          </w:divBdr>
        </w:div>
        <w:div w:id="1118721972">
          <w:marLeft w:val="0"/>
          <w:marRight w:val="0"/>
          <w:marTop w:val="0"/>
          <w:marBottom w:val="0"/>
          <w:divBdr>
            <w:top w:val="none" w:sz="0" w:space="0" w:color="auto"/>
            <w:left w:val="none" w:sz="0" w:space="0" w:color="auto"/>
            <w:bottom w:val="none" w:sz="0" w:space="0" w:color="auto"/>
            <w:right w:val="none" w:sz="0" w:space="0" w:color="auto"/>
          </w:divBdr>
        </w:div>
        <w:div w:id="1234118018">
          <w:marLeft w:val="0"/>
          <w:marRight w:val="0"/>
          <w:marTop w:val="0"/>
          <w:marBottom w:val="0"/>
          <w:divBdr>
            <w:top w:val="none" w:sz="0" w:space="0" w:color="auto"/>
            <w:left w:val="none" w:sz="0" w:space="0" w:color="auto"/>
            <w:bottom w:val="none" w:sz="0" w:space="0" w:color="auto"/>
            <w:right w:val="none" w:sz="0" w:space="0" w:color="auto"/>
          </w:divBdr>
        </w:div>
        <w:div w:id="1697391241">
          <w:marLeft w:val="0"/>
          <w:marRight w:val="0"/>
          <w:marTop w:val="0"/>
          <w:marBottom w:val="0"/>
          <w:divBdr>
            <w:top w:val="none" w:sz="0" w:space="0" w:color="auto"/>
            <w:left w:val="none" w:sz="0" w:space="0" w:color="auto"/>
            <w:bottom w:val="none" w:sz="0" w:space="0" w:color="auto"/>
            <w:right w:val="none" w:sz="0" w:space="0" w:color="auto"/>
          </w:divBdr>
        </w:div>
      </w:divsChild>
    </w:div>
    <w:div w:id="128866184">
      <w:bodyDiv w:val="1"/>
      <w:marLeft w:val="0"/>
      <w:marRight w:val="0"/>
      <w:marTop w:val="0"/>
      <w:marBottom w:val="0"/>
      <w:divBdr>
        <w:top w:val="none" w:sz="0" w:space="0" w:color="auto"/>
        <w:left w:val="none" w:sz="0" w:space="0" w:color="auto"/>
        <w:bottom w:val="none" w:sz="0" w:space="0" w:color="auto"/>
        <w:right w:val="none" w:sz="0" w:space="0" w:color="auto"/>
      </w:divBdr>
    </w:div>
    <w:div w:id="142817792">
      <w:bodyDiv w:val="1"/>
      <w:marLeft w:val="0"/>
      <w:marRight w:val="0"/>
      <w:marTop w:val="0"/>
      <w:marBottom w:val="0"/>
      <w:divBdr>
        <w:top w:val="none" w:sz="0" w:space="0" w:color="auto"/>
        <w:left w:val="none" w:sz="0" w:space="0" w:color="auto"/>
        <w:bottom w:val="none" w:sz="0" w:space="0" w:color="auto"/>
        <w:right w:val="none" w:sz="0" w:space="0" w:color="auto"/>
      </w:divBdr>
    </w:div>
    <w:div w:id="150102406">
      <w:bodyDiv w:val="1"/>
      <w:marLeft w:val="0"/>
      <w:marRight w:val="0"/>
      <w:marTop w:val="0"/>
      <w:marBottom w:val="0"/>
      <w:divBdr>
        <w:top w:val="none" w:sz="0" w:space="0" w:color="auto"/>
        <w:left w:val="none" w:sz="0" w:space="0" w:color="auto"/>
        <w:bottom w:val="none" w:sz="0" w:space="0" w:color="auto"/>
        <w:right w:val="none" w:sz="0" w:space="0" w:color="auto"/>
      </w:divBdr>
    </w:div>
    <w:div w:id="180973081">
      <w:bodyDiv w:val="1"/>
      <w:marLeft w:val="0"/>
      <w:marRight w:val="0"/>
      <w:marTop w:val="0"/>
      <w:marBottom w:val="0"/>
      <w:divBdr>
        <w:top w:val="none" w:sz="0" w:space="0" w:color="auto"/>
        <w:left w:val="none" w:sz="0" w:space="0" w:color="auto"/>
        <w:bottom w:val="none" w:sz="0" w:space="0" w:color="auto"/>
        <w:right w:val="none" w:sz="0" w:space="0" w:color="auto"/>
      </w:divBdr>
      <w:divsChild>
        <w:div w:id="402727925">
          <w:marLeft w:val="0"/>
          <w:marRight w:val="0"/>
          <w:marTop w:val="0"/>
          <w:marBottom w:val="0"/>
          <w:divBdr>
            <w:top w:val="none" w:sz="0" w:space="0" w:color="auto"/>
            <w:left w:val="none" w:sz="0" w:space="0" w:color="auto"/>
            <w:bottom w:val="none" w:sz="0" w:space="0" w:color="auto"/>
            <w:right w:val="none" w:sz="0" w:space="0" w:color="auto"/>
          </w:divBdr>
        </w:div>
      </w:divsChild>
    </w:div>
    <w:div w:id="186256876">
      <w:bodyDiv w:val="1"/>
      <w:marLeft w:val="0"/>
      <w:marRight w:val="0"/>
      <w:marTop w:val="0"/>
      <w:marBottom w:val="0"/>
      <w:divBdr>
        <w:top w:val="none" w:sz="0" w:space="0" w:color="auto"/>
        <w:left w:val="none" w:sz="0" w:space="0" w:color="auto"/>
        <w:bottom w:val="none" w:sz="0" w:space="0" w:color="auto"/>
        <w:right w:val="none" w:sz="0" w:space="0" w:color="auto"/>
      </w:divBdr>
    </w:div>
    <w:div w:id="258030248">
      <w:bodyDiv w:val="1"/>
      <w:marLeft w:val="0"/>
      <w:marRight w:val="0"/>
      <w:marTop w:val="0"/>
      <w:marBottom w:val="0"/>
      <w:divBdr>
        <w:top w:val="none" w:sz="0" w:space="0" w:color="auto"/>
        <w:left w:val="none" w:sz="0" w:space="0" w:color="auto"/>
        <w:bottom w:val="none" w:sz="0" w:space="0" w:color="auto"/>
        <w:right w:val="none" w:sz="0" w:space="0" w:color="auto"/>
      </w:divBdr>
      <w:divsChild>
        <w:div w:id="467206344">
          <w:marLeft w:val="0"/>
          <w:marRight w:val="0"/>
          <w:marTop w:val="0"/>
          <w:marBottom w:val="0"/>
          <w:divBdr>
            <w:top w:val="none" w:sz="0" w:space="0" w:color="auto"/>
            <w:left w:val="none" w:sz="0" w:space="0" w:color="auto"/>
            <w:bottom w:val="none" w:sz="0" w:space="0" w:color="auto"/>
            <w:right w:val="none" w:sz="0" w:space="0" w:color="auto"/>
          </w:divBdr>
        </w:div>
      </w:divsChild>
    </w:div>
    <w:div w:id="274557128">
      <w:bodyDiv w:val="1"/>
      <w:marLeft w:val="0"/>
      <w:marRight w:val="0"/>
      <w:marTop w:val="0"/>
      <w:marBottom w:val="0"/>
      <w:divBdr>
        <w:top w:val="none" w:sz="0" w:space="0" w:color="auto"/>
        <w:left w:val="none" w:sz="0" w:space="0" w:color="auto"/>
        <w:bottom w:val="none" w:sz="0" w:space="0" w:color="auto"/>
        <w:right w:val="none" w:sz="0" w:space="0" w:color="auto"/>
      </w:divBdr>
      <w:divsChild>
        <w:div w:id="13504916">
          <w:marLeft w:val="0"/>
          <w:marRight w:val="0"/>
          <w:marTop w:val="0"/>
          <w:marBottom w:val="0"/>
          <w:divBdr>
            <w:top w:val="none" w:sz="0" w:space="0" w:color="auto"/>
            <w:left w:val="none" w:sz="0" w:space="0" w:color="auto"/>
            <w:bottom w:val="none" w:sz="0" w:space="0" w:color="auto"/>
            <w:right w:val="none" w:sz="0" w:space="0" w:color="auto"/>
          </w:divBdr>
        </w:div>
        <w:div w:id="1448623479">
          <w:marLeft w:val="0"/>
          <w:marRight w:val="0"/>
          <w:marTop w:val="0"/>
          <w:marBottom w:val="0"/>
          <w:divBdr>
            <w:top w:val="none" w:sz="0" w:space="0" w:color="auto"/>
            <w:left w:val="none" w:sz="0" w:space="0" w:color="auto"/>
            <w:bottom w:val="none" w:sz="0" w:space="0" w:color="auto"/>
            <w:right w:val="none" w:sz="0" w:space="0" w:color="auto"/>
          </w:divBdr>
        </w:div>
      </w:divsChild>
    </w:div>
    <w:div w:id="292760285">
      <w:bodyDiv w:val="1"/>
      <w:marLeft w:val="0"/>
      <w:marRight w:val="0"/>
      <w:marTop w:val="0"/>
      <w:marBottom w:val="0"/>
      <w:divBdr>
        <w:top w:val="none" w:sz="0" w:space="0" w:color="auto"/>
        <w:left w:val="none" w:sz="0" w:space="0" w:color="auto"/>
        <w:bottom w:val="none" w:sz="0" w:space="0" w:color="auto"/>
        <w:right w:val="none" w:sz="0" w:space="0" w:color="auto"/>
      </w:divBdr>
    </w:div>
    <w:div w:id="348720427">
      <w:bodyDiv w:val="1"/>
      <w:marLeft w:val="0"/>
      <w:marRight w:val="0"/>
      <w:marTop w:val="0"/>
      <w:marBottom w:val="0"/>
      <w:divBdr>
        <w:top w:val="none" w:sz="0" w:space="0" w:color="auto"/>
        <w:left w:val="none" w:sz="0" w:space="0" w:color="auto"/>
        <w:bottom w:val="none" w:sz="0" w:space="0" w:color="auto"/>
        <w:right w:val="none" w:sz="0" w:space="0" w:color="auto"/>
      </w:divBdr>
    </w:div>
    <w:div w:id="369720525">
      <w:bodyDiv w:val="1"/>
      <w:marLeft w:val="0"/>
      <w:marRight w:val="0"/>
      <w:marTop w:val="0"/>
      <w:marBottom w:val="0"/>
      <w:divBdr>
        <w:top w:val="none" w:sz="0" w:space="0" w:color="auto"/>
        <w:left w:val="none" w:sz="0" w:space="0" w:color="auto"/>
        <w:bottom w:val="none" w:sz="0" w:space="0" w:color="auto"/>
        <w:right w:val="none" w:sz="0" w:space="0" w:color="auto"/>
      </w:divBdr>
    </w:div>
    <w:div w:id="376900075">
      <w:bodyDiv w:val="1"/>
      <w:marLeft w:val="0"/>
      <w:marRight w:val="0"/>
      <w:marTop w:val="0"/>
      <w:marBottom w:val="0"/>
      <w:divBdr>
        <w:top w:val="none" w:sz="0" w:space="0" w:color="auto"/>
        <w:left w:val="none" w:sz="0" w:space="0" w:color="auto"/>
        <w:bottom w:val="none" w:sz="0" w:space="0" w:color="auto"/>
        <w:right w:val="none" w:sz="0" w:space="0" w:color="auto"/>
      </w:divBdr>
      <w:divsChild>
        <w:div w:id="337730163">
          <w:marLeft w:val="0"/>
          <w:marRight w:val="0"/>
          <w:marTop w:val="0"/>
          <w:marBottom w:val="0"/>
          <w:divBdr>
            <w:top w:val="none" w:sz="0" w:space="0" w:color="auto"/>
            <w:left w:val="none" w:sz="0" w:space="0" w:color="auto"/>
            <w:bottom w:val="none" w:sz="0" w:space="0" w:color="auto"/>
            <w:right w:val="none" w:sz="0" w:space="0" w:color="auto"/>
          </w:divBdr>
          <w:divsChild>
            <w:div w:id="126168360">
              <w:marLeft w:val="0"/>
              <w:marRight w:val="0"/>
              <w:marTop w:val="0"/>
              <w:marBottom w:val="0"/>
              <w:divBdr>
                <w:top w:val="none" w:sz="0" w:space="0" w:color="auto"/>
                <w:left w:val="none" w:sz="0" w:space="0" w:color="auto"/>
                <w:bottom w:val="none" w:sz="0" w:space="0" w:color="auto"/>
                <w:right w:val="none" w:sz="0" w:space="0" w:color="auto"/>
              </w:divBdr>
            </w:div>
            <w:div w:id="2115005661">
              <w:marLeft w:val="0"/>
              <w:marRight w:val="0"/>
              <w:marTop w:val="0"/>
              <w:marBottom w:val="0"/>
              <w:divBdr>
                <w:top w:val="none" w:sz="0" w:space="0" w:color="auto"/>
                <w:left w:val="none" w:sz="0" w:space="0" w:color="auto"/>
                <w:bottom w:val="none" w:sz="0" w:space="0" w:color="auto"/>
                <w:right w:val="none" w:sz="0" w:space="0" w:color="auto"/>
              </w:divBdr>
            </w:div>
          </w:divsChild>
        </w:div>
        <w:div w:id="531694874">
          <w:marLeft w:val="0"/>
          <w:marRight w:val="0"/>
          <w:marTop w:val="0"/>
          <w:marBottom w:val="0"/>
          <w:divBdr>
            <w:top w:val="none" w:sz="0" w:space="0" w:color="auto"/>
            <w:left w:val="none" w:sz="0" w:space="0" w:color="auto"/>
            <w:bottom w:val="none" w:sz="0" w:space="0" w:color="auto"/>
            <w:right w:val="none" w:sz="0" w:space="0" w:color="auto"/>
          </w:divBdr>
          <w:divsChild>
            <w:div w:id="242909031">
              <w:marLeft w:val="0"/>
              <w:marRight w:val="0"/>
              <w:marTop w:val="0"/>
              <w:marBottom w:val="0"/>
              <w:divBdr>
                <w:top w:val="none" w:sz="0" w:space="0" w:color="auto"/>
                <w:left w:val="none" w:sz="0" w:space="0" w:color="auto"/>
                <w:bottom w:val="none" w:sz="0" w:space="0" w:color="auto"/>
                <w:right w:val="none" w:sz="0" w:space="0" w:color="auto"/>
              </w:divBdr>
            </w:div>
            <w:div w:id="256644134">
              <w:marLeft w:val="0"/>
              <w:marRight w:val="0"/>
              <w:marTop w:val="0"/>
              <w:marBottom w:val="0"/>
              <w:divBdr>
                <w:top w:val="none" w:sz="0" w:space="0" w:color="auto"/>
                <w:left w:val="none" w:sz="0" w:space="0" w:color="auto"/>
                <w:bottom w:val="none" w:sz="0" w:space="0" w:color="auto"/>
                <w:right w:val="none" w:sz="0" w:space="0" w:color="auto"/>
              </w:divBdr>
            </w:div>
            <w:div w:id="421951801">
              <w:marLeft w:val="0"/>
              <w:marRight w:val="0"/>
              <w:marTop w:val="0"/>
              <w:marBottom w:val="0"/>
              <w:divBdr>
                <w:top w:val="none" w:sz="0" w:space="0" w:color="auto"/>
                <w:left w:val="none" w:sz="0" w:space="0" w:color="auto"/>
                <w:bottom w:val="none" w:sz="0" w:space="0" w:color="auto"/>
                <w:right w:val="none" w:sz="0" w:space="0" w:color="auto"/>
              </w:divBdr>
            </w:div>
            <w:div w:id="770513055">
              <w:marLeft w:val="0"/>
              <w:marRight w:val="0"/>
              <w:marTop w:val="0"/>
              <w:marBottom w:val="0"/>
              <w:divBdr>
                <w:top w:val="none" w:sz="0" w:space="0" w:color="auto"/>
                <w:left w:val="none" w:sz="0" w:space="0" w:color="auto"/>
                <w:bottom w:val="none" w:sz="0" w:space="0" w:color="auto"/>
                <w:right w:val="none" w:sz="0" w:space="0" w:color="auto"/>
              </w:divBdr>
            </w:div>
            <w:div w:id="1848516628">
              <w:marLeft w:val="0"/>
              <w:marRight w:val="0"/>
              <w:marTop w:val="0"/>
              <w:marBottom w:val="0"/>
              <w:divBdr>
                <w:top w:val="none" w:sz="0" w:space="0" w:color="auto"/>
                <w:left w:val="none" w:sz="0" w:space="0" w:color="auto"/>
                <w:bottom w:val="none" w:sz="0" w:space="0" w:color="auto"/>
                <w:right w:val="none" w:sz="0" w:space="0" w:color="auto"/>
              </w:divBdr>
            </w:div>
          </w:divsChild>
        </w:div>
        <w:div w:id="808861811">
          <w:marLeft w:val="0"/>
          <w:marRight w:val="0"/>
          <w:marTop w:val="0"/>
          <w:marBottom w:val="0"/>
          <w:divBdr>
            <w:top w:val="none" w:sz="0" w:space="0" w:color="auto"/>
            <w:left w:val="none" w:sz="0" w:space="0" w:color="auto"/>
            <w:bottom w:val="none" w:sz="0" w:space="0" w:color="auto"/>
            <w:right w:val="none" w:sz="0" w:space="0" w:color="auto"/>
          </w:divBdr>
          <w:divsChild>
            <w:div w:id="592250075">
              <w:marLeft w:val="0"/>
              <w:marRight w:val="0"/>
              <w:marTop w:val="0"/>
              <w:marBottom w:val="0"/>
              <w:divBdr>
                <w:top w:val="none" w:sz="0" w:space="0" w:color="auto"/>
                <w:left w:val="none" w:sz="0" w:space="0" w:color="auto"/>
                <w:bottom w:val="none" w:sz="0" w:space="0" w:color="auto"/>
                <w:right w:val="none" w:sz="0" w:space="0" w:color="auto"/>
              </w:divBdr>
            </w:div>
            <w:div w:id="980618156">
              <w:marLeft w:val="0"/>
              <w:marRight w:val="0"/>
              <w:marTop w:val="0"/>
              <w:marBottom w:val="0"/>
              <w:divBdr>
                <w:top w:val="none" w:sz="0" w:space="0" w:color="auto"/>
                <w:left w:val="none" w:sz="0" w:space="0" w:color="auto"/>
                <w:bottom w:val="none" w:sz="0" w:space="0" w:color="auto"/>
                <w:right w:val="none" w:sz="0" w:space="0" w:color="auto"/>
              </w:divBdr>
            </w:div>
            <w:div w:id="1213345266">
              <w:marLeft w:val="0"/>
              <w:marRight w:val="0"/>
              <w:marTop w:val="0"/>
              <w:marBottom w:val="0"/>
              <w:divBdr>
                <w:top w:val="none" w:sz="0" w:space="0" w:color="auto"/>
                <w:left w:val="none" w:sz="0" w:space="0" w:color="auto"/>
                <w:bottom w:val="none" w:sz="0" w:space="0" w:color="auto"/>
                <w:right w:val="none" w:sz="0" w:space="0" w:color="auto"/>
              </w:divBdr>
            </w:div>
            <w:div w:id="1274166301">
              <w:marLeft w:val="0"/>
              <w:marRight w:val="0"/>
              <w:marTop w:val="0"/>
              <w:marBottom w:val="0"/>
              <w:divBdr>
                <w:top w:val="none" w:sz="0" w:space="0" w:color="auto"/>
                <w:left w:val="none" w:sz="0" w:space="0" w:color="auto"/>
                <w:bottom w:val="none" w:sz="0" w:space="0" w:color="auto"/>
                <w:right w:val="none" w:sz="0" w:space="0" w:color="auto"/>
              </w:divBdr>
            </w:div>
            <w:div w:id="1977375845">
              <w:marLeft w:val="0"/>
              <w:marRight w:val="0"/>
              <w:marTop w:val="0"/>
              <w:marBottom w:val="0"/>
              <w:divBdr>
                <w:top w:val="none" w:sz="0" w:space="0" w:color="auto"/>
                <w:left w:val="none" w:sz="0" w:space="0" w:color="auto"/>
                <w:bottom w:val="none" w:sz="0" w:space="0" w:color="auto"/>
                <w:right w:val="none" w:sz="0" w:space="0" w:color="auto"/>
              </w:divBdr>
            </w:div>
          </w:divsChild>
        </w:div>
        <w:div w:id="953823986">
          <w:marLeft w:val="0"/>
          <w:marRight w:val="0"/>
          <w:marTop w:val="0"/>
          <w:marBottom w:val="0"/>
          <w:divBdr>
            <w:top w:val="none" w:sz="0" w:space="0" w:color="auto"/>
            <w:left w:val="none" w:sz="0" w:space="0" w:color="auto"/>
            <w:bottom w:val="none" w:sz="0" w:space="0" w:color="auto"/>
            <w:right w:val="none" w:sz="0" w:space="0" w:color="auto"/>
          </w:divBdr>
        </w:div>
        <w:div w:id="1356496327">
          <w:marLeft w:val="0"/>
          <w:marRight w:val="0"/>
          <w:marTop w:val="0"/>
          <w:marBottom w:val="0"/>
          <w:divBdr>
            <w:top w:val="none" w:sz="0" w:space="0" w:color="auto"/>
            <w:left w:val="none" w:sz="0" w:space="0" w:color="auto"/>
            <w:bottom w:val="none" w:sz="0" w:space="0" w:color="auto"/>
            <w:right w:val="none" w:sz="0" w:space="0" w:color="auto"/>
          </w:divBdr>
          <w:divsChild>
            <w:div w:id="368143792">
              <w:marLeft w:val="0"/>
              <w:marRight w:val="0"/>
              <w:marTop w:val="0"/>
              <w:marBottom w:val="0"/>
              <w:divBdr>
                <w:top w:val="none" w:sz="0" w:space="0" w:color="auto"/>
                <w:left w:val="none" w:sz="0" w:space="0" w:color="auto"/>
                <w:bottom w:val="none" w:sz="0" w:space="0" w:color="auto"/>
                <w:right w:val="none" w:sz="0" w:space="0" w:color="auto"/>
              </w:divBdr>
            </w:div>
            <w:div w:id="561061765">
              <w:marLeft w:val="0"/>
              <w:marRight w:val="0"/>
              <w:marTop w:val="0"/>
              <w:marBottom w:val="0"/>
              <w:divBdr>
                <w:top w:val="none" w:sz="0" w:space="0" w:color="auto"/>
                <w:left w:val="none" w:sz="0" w:space="0" w:color="auto"/>
                <w:bottom w:val="none" w:sz="0" w:space="0" w:color="auto"/>
                <w:right w:val="none" w:sz="0" w:space="0" w:color="auto"/>
              </w:divBdr>
            </w:div>
            <w:div w:id="859968874">
              <w:marLeft w:val="0"/>
              <w:marRight w:val="0"/>
              <w:marTop w:val="0"/>
              <w:marBottom w:val="0"/>
              <w:divBdr>
                <w:top w:val="none" w:sz="0" w:space="0" w:color="auto"/>
                <w:left w:val="none" w:sz="0" w:space="0" w:color="auto"/>
                <w:bottom w:val="none" w:sz="0" w:space="0" w:color="auto"/>
                <w:right w:val="none" w:sz="0" w:space="0" w:color="auto"/>
              </w:divBdr>
            </w:div>
            <w:div w:id="1251741053">
              <w:marLeft w:val="0"/>
              <w:marRight w:val="0"/>
              <w:marTop w:val="0"/>
              <w:marBottom w:val="0"/>
              <w:divBdr>
                <w:top w:val="none" w:sz="0" w:space="0" w:color="auto"/>
                <w:left w:val="none" w:sz="0" w:space="0" w:color="auto"/>
                <w:bottom w:val="none" w:sz="0" w:space="0" w:color="auto"/>
                <w:right w:val="none" w:sz="0" w:space="0" w:color="auto"/>
              </w:divBdr>
            </w:div>
            <w:div w:id="1403599354">
              <w:marLeft w:val="0"/>
              <w:marRight w:val="0"/>
              <w:marTop w:val="0"/>
              <w:marBottom w:val="0"/>
              <w:divBdr>
                <w:top w:val="none" w:sz="0" w:space="0" w:color="auto"/>
                <w:left w:val="none" w:sz="0" w:space="0" w:color="auto"/>
                <w:bottom w:val="none" w:sz="0" w:space="0" w:color="auto"/>
                <w:right w:val="none" w:sz="0" w:space="0" w:color="auto"/>
              </w:divBdr>
            </w:div>
          </w:divsChild>
        </w:div>
        <w:div w:id="1717506177">
          <w:marLeft w:val="0"/>
          <w:marRight w:val="0"/>
          <w:marTop w:val="0"/>
          <w:marBottom w:val="0"/>
          <w:divBdr>
            <w:top w:val="none" w:sz="0" w:space="0" w:color="auto"/>
            <w:left w:val="none" w:sz="0" w:space="0" w:color="auto"/>
            <w:bottom w:val="none" w:sz="0" w:space="0" w:color="auto"/>
            <w:right w:val="none" w:sz="0" w:space="0" w:color="auto"/>
          </w:divBdr>
          <w:divsChild>
            <w:div w:id="188833464">
              <w:marLeft w:val="0"/>
              <w:marRight w:val="0"/>
              <w:marTop w:val="0"/>
              <w:marBottom w:val="0"/>
              <w:divBdr>
                <w:top w:val="none" w:sz="0" w:space="0" w:color="auto"/>
                <w:left w:val="none" w:sz="0" w:space="0" w:color="auto"/>
                <w:bottom w:val="none" w:sz="0" w:space="0" w:color="auto"/>
                <w:right w:val="none" w:sz="0" w:space="0" w:color="auto"/>
              </w:divBdr>
            </w:div>
            <w:div w:id="359859146">
              <w:marLeft w:val="0"/>
              <w:marRight w:val="0"/>
              <w:marTop w:val="0"/>
              <w:marBottom w:val="0"/>
              <w:divBdr>
                <w:top w:val="none" w:sz="0" w:space="0" w:color="auto"/>
                <w:left w:val="none" w:sz="0" w:space="0" w:color="auto"/>
                <w:bottom w:val="none" w:sz="0" w:space="0" w:color="auto"/>
                <w:right w:val="none" w:sz="0" w:space="0" w:color="auto"/>
              </w:divBdr>
            </w:div>
            <w:div w:id="497696805">
              <w:marLeft w:val="0"/>
              <w:marRight w:val="0"/>
              <w:marTop w:val="0"/>
              <w:marBottom w:val="0"/>
              <w:divBdr>
                <w:top w:val="none" w:sz="0" w:space="0" w:color="auto"/>
                <w:left w:val="none" w:sz="0" w:space="0" w:color="auto"/>
                <w:bottom w:val="none" w:sz="0" w:space="0" w:color="auto"/>
                <w:right w:val="none" w:sz="0" w:space="0" w:color="auto"/>
              </w:divBdr>
            </w:div>
            <w:div w:id="1716462611">
              <w:marLeft w:val="0"/>
              <w:marRight w:val="0"/>
              <w:marTop w:val="0"/>
              <w:marBottom w:val="0"/>
              <w:divBdr>
                <w:top w:val="none" w:sz="0" w:space="0" w:color="auto"/>
                <w:left w:val="none" w:sz="0" w:space="0" w:color="auto"/>
                <w:bottom w:val="none" w:sz="0" w:space="0" w:color="auto"/>
                <w:right w:val="none" w:sz="0" w:space="0" w:color="auto"/>
              </w:divBdr>
            </w:div>
            <w:div w:id="1775401864">
              <w:marLeft w:val="0"/>
              <w:marRight w:val="0"/>
              <w:marTop w:val="0"/>
              <w:marBottom w:val="0"/>
              <w:divBdr>
                <w:top w:val="none" w:sz="0" w:space="0" w:color="auto"/>
                <w:left w:val="none" w:sz="0" w:space="0" w:color="auto"/>
                <w:bottom w:val="none" w:sz="0" w:space="0" w:color="auto"/>
                <w:right w:val="none" w:sz="0" w:space="0" w:color="auto"/>
              </w:divBdr>
            </w:div>
          </w:divsChild>
        </w:div>
        <w:div w:id="2002461443">
          <w:marLeft w:val="0"/>
          <w:marRight w:val="0"/>
          <w:marTop w:val="0"/>
          <w:marBottom w:val="0"/>
          <w:divBdr>
            <w:top w:val="none" w:sz="0" w:space="0" w:color="auto"/>
            <w:left w:val="none" w:sz="0" w:space="0" w:color="auto"/>
            <w:bottom w:val="none" w:sz="0" w:space="0" w:color="auto"/>
            <w:right w:val="none" w:sz="0" w:space="0" w:color="auto"/>
          </w:divBdr>
          <w:divsChild>
            <w:div w:id="316887168">
              <w:marLeft w:val="0"/>
              <w:marRight w:val="0"/>
              <w:marTop w:val="0"/>
              <w:marBottom w:val="0"/>
              <w:divBdr>
                <w:top w:val="none" w:sz="0" w:space="0" w:color="auto"/>
                <w:left w:val="none" w:sz="0" w:space="0" w:color="auto"/>
                <w:bottom w:val="none" w:sz="0" w:space="0" w:color="auto"/>
                <w:right w:val="none" w:sz="0" w:space="0" w:color="auto"/>
              </w:divBdr>
            </w:div>
            <w:div w:id="568350743">
              <w:marLeft w:val="0"/>
              <w:marRight w:val="0"/>
              <w:marTop w:val="0"/>
              <w:marBottom w:val="0"/>
              <w:divBdr>
                <w:top w:val="none" w:sz="0" w:space="0" w:color="auto"/>
                <w:left w:val="none" w:sz="0" w:space="0" w:color="auto"/>
                <w:bottom w:val="none" w:sz="0" w:space="0" w:color="auto"/>
                <w:right w:val="none" w:sz="0" w:space="0" w:color="auto"/>
              </w:divBdr>
            </w:div>
            <w:div w:id="951130331">
              <w:marLeft w:val="0"/>
              <w:marRight w:val="0"/>
              <w:marTop w:val="0"/>
              <w:marBottom w:val="0"/>
              <w:divBdr>
                <w:top w:val="none" w:sz="0" w:space="0" w:color="auto"/>
                <w:left w:val="none" w:sz="0" w:space="0" w:color="auto"/>
                <w:bottom w:val="none" w:sz="0" w:space="0" w:color="auto"/>
                <w:right w:val="none" w:sz="0" w:space="0" w:color="auto"/>
              </w:divBdr>
            </w:div>
            <w:div w:id="1937591484">
              <w:marLeft w:val="0"/>
              <w:marRight w:val="0"/>
              <w:marTop w:val="0"/>
              <w:marBottom w:val="0"/>
              <w:divBdr>
                <w:top w:val="none" w:sz="0" w:space="0" w:color="auto"/>
                <w:left w:val="none" w:sz="0" w:space="0" w:color="auto"/>
                <w:bottom w:val="none" w:sz="0" w:space="0" w:color="auto"/>
                <w:right w:val="none" w:sz="0" w:space="0" w:color="auto"/>
              </w:divBdr>
            </w:div>
            <w:div w:id="2091534451">
              <w:marLeft w:val="0"/>
              <w:marRight w:val="0"/>
              <w:marTop w:val="0"/>
              <w:marBottom w:val="0"/>
              <w:divBdr>
                <w:top w:val="none" w:sz="0" w:space="0" w:color="auto"/>
                <w:left w:val="none" w:sz="0" w:space="0" w:color="auto"/>
                <w:bottom w:val="none" w:sz="0" w:space="0" w:color="auto"/>
                <w:right w:val="none" w:sz="0" w:space="0" w:color="auto"/>
              </w:divBdr>
            </w:div>
          </w:divsChild>
        </w:div>
        <w:div w:id="2080864131">
          <w:marLeft w:val="0"/>
          <w:marRight w:val="0"/>
          <w:marTop w:val="0"/>
          <w:marBottom w:val="0"/>
          <w:divBdr>
            <w:top w:val="none" w:sz="0" w:space="0" w:color="auto"/>
            <w:left w:val="none" w:sz="0" w:space="0" w:color="auto"/>
            <w:bottom w:val="none" w:sz="0" w:space="0" w:color="auto"/>
            <w:right w:val="none" w:sz="0" w:space="0" w:color="auto"/>
          </w:divBdr>
        </w:div>
      </w:divsChild>
    </w:div>
    <w:div w:id="403646215">
      <w:bodyDiv w:val="1"/>
      <w:marLeft w:val="0"/>
      <w:marRight w:val="0"/>
      <w:marTop w:val="0"/>
      <w:marBottom w:val="0"/>
      <w:divBdr>
        <w:top w:val="none" w:sz="0" w:space="0" w:color="auto"/>
        <w:left w:val="none" w:sz="0" w:space="0" w:color="auto"/>
        <w:bottom w:val="none" w:sz="0" w:space="0" w:color="auto"/>
        <w:right w:val="none" w:sz="0" w:space="0" w:color="auto"/>
      </w:divBdr>
    </w:div>
    <w:div w:id="428549075">
      <w:bodyDiv w:val="1"/>
      <w:marLeft w:val="0"/>
      <w:marRight w:val="0"/>
      <w:marTop w:val="0"/>
      <w:marBottom w:val="0"/>
      <w:divBdr>
        <w:top w:val="none" w:sz="0" w:space="0" w:color="auto"/>
        <w:left w:val="none" w:sz="0" w:space="0" w:color="auto"/>
        <w:bottom w:val="none" w:sz="0" w:space="0" w:color="auto"/>
        <w:right w:val="none" w:sz="0" w:space="0" w:color="auto"/>
      </w:divBdr>
    </w:div>
    <w:div w:id="446235401">
      <w:bodyDiv w:val="1"/>
      <w:marLeft w:val="0"/>
      <w:marRight w:val="0"/>
      <w:marTop w:val="0"/>
      <w:marBottom w:val="0"/>
      <w:divBdr>
        <w:top w:val="none" w:sz="0" w:space="0" w:color="auto"/>
        <w:left w:val="none" w:sz="0" w:space="0" w:color="auto"/>
        <w:bottom w:val="none" w:sz="0" w:space="0" w:color="auto"/>
        <w:right w:val="none" w:sz="0" w:space="0" w:color="auto"/>
      </w:divBdr>
    </w:div>
    <w:div w:id="452752120">
      <w:bodyDiv w:val="1"/>
      <w:marLeft w:val="0"/>
      <w:marRight w:val="0"/>
      <w:marTop w:val="0"/>
      <w:marBottom w:val="0"/>
      <w:divBdr>
        <w:top w:val="none" w:sz="0" w:space="0" w:color="auto"/>
        <w:left w:val="none" w:sz="0" w:space="0" w:color="auto"/>
        <w:bottom w:val="none" w:sz="0" w:space="0" w:color="auto"/>
        <w:right w:val="none" w:sz="0" w:space="0" w:color="auto"/>
      </w:divBdr>
    </w:div>
    <w:div w:id="453645249">
      <w:bodyDiv w:val="1"/>
      <w:marLeft w:val="0"/>
      <w:marRight w:val="0"/>
      <w:marTop w:val="0"/>
      <w:marBottom w:val="0"/>
      <w:divBdr>
        <w:top w:val="none" w:sz="0" w:space="0" w:color="auto"/>
        <w:left w:val="none" w:sz="0" w:space="0" w:color="auto"/>
        <w:bottom w:val="none" w:sz="0" w:space="0" w:color="auto"/>
        <w:right w:val="none" w:sz="0" w:space="0" w:color="auto"/>
      </w:divBdr>
      <w:divsChild>
        <w:div w:id="1126891794">
          <w:marLeft w:val="0"/>
          <w:marRight w:val="0"/>
          <w:marTop w:val="0"/>
          <w:marBottom w:val="0"/>
          <w:divBdr>
            <w:top w:val="none" w:sz="0" w:space="0" w:color="auto"/>
            <w:left w:val="none" w:sz="0" w:space="0" w:color="auto"/>
            <w:bottom w:val="none" w:sz="0" w:space="0" w:color="auto"/>
            <w:right w:val="none" w:sz="0" w:space="0" w:color="auto"/>
          </w:divBdr>
        </w:div>
      </w:divsChild>
    </w:div>
    <w:div w:id="512064050">
      <w:bodyDiv w:val="1"/>
      <w:marLeft w:val="0"/>
      <w:marRight w:val="0"/>
      <w:marTop w:val="0"/>
      <w:marBottom w:val="0"/>
      <w:divBdr>
        <w:top w:val="none" w:sz="0" w:space="0" w:color="auto"/>
        <w:left w:val="none" w:sz="0" w:space="0" w:color="auto"/>
        <w:bottom w:val="none" w:sz="0" w:space="0" w:color="auto"/>
        <w:right w:val="none" w:sz="0" w:space="0" w:color="auto"/>
      </w:divBdr>
    </w:div>
    <w:div w:id="606353649">
      <w:bodyDiv w:val="1"/>
      <w:marLeft w:val="0"/>
      <w:marRight w:val="0"/>
      <w:marTop w:val="0"/>
      <w:marBottom w:val="0"/>
      <w:divBdr>
        <w:top w:val="none" w:sz="0" w:space="0" w:color="auto"/>
        <w:left w:val="none" w:sz="0" w:space="0" w:color="auto"/>
        <w:bottom w:val="none" w:sz="0" w:space="0" w:color="auto"/>
        <w:right w:val="none" w:sz="0" w:space="0" w:color="auto"/>
      </w:divBdr>
      <w:divsChild>
        <w:div w:id="333264073">
          <w:marLeft w:val="0"/>
          <w:marRight w:val="0"/>
          <w:marTop w:val="0"/>
          <w:marBottom w:val="0"/>
          <w:divBdr>
            <w:top w:val="none" w:sz="0" w:space="0" w:color="auto"/>
            <w:left w:val="none" w:sz="0" w:space="0" w:color="auto"/>
            <w:bottom w:val="none" w:sz="0" w:space="0" w:color="auto"/>
            <w:right w:val="none" w:sz="0" w:space="0" w:color="auto"/>
          </w:divBdr>
        </w:div>
        <w:div w:id="700477052">
          <w:marLeft w:val="0"/>
          <w:marRight w:val="0"/>
          <w:marTop w:val="0"/>
          <w:marBottom w:val="0"/>
          <w:divBdr>
            <w:top w:val="none" w:sz="0" w:space="0" w:color="auto"/>
            <w:left w:val="none" w:sz="0" w:space="0" w:color="auto"/>
            <w:bottom w:val="none" w:sz="0" w:space="0" w:color="auto"/>
            <w:right w:val="none" w:sz="0" w:space="0" w:color="auto"/>
          </w:divBdr>
          <w:divsChild>
            <w:div w:id="93907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2027">
      <w:bodyDiv w:val="1"/>
      <w:marLeft w:val="0"/>
      <w:marRight w:val="0"/>
      <w:marTop w:val="0"/>
      <w:marBottom w:val="0"/>
      <w:divBdr>
        <w:top w:val="none" w:sz="0" w:space="0" w:color="auto"/>
        <w:left w:val="none" w:sz="0" w:space="0" w:color="auto"/>
        <w:bottom w:val="none" w:sz="0" w:space="0" w:color="auto"/>
        <w:right w:val="none" w:sz="0" w:space="0" w:color="auto"/>
      </w:divBdr>
      <w:divsChild>
        <w:div w:id="1278174893">
          <w:marLeft w:val="0"/>
          <w:marRight w:val="0"/>
          <w:marTop w:val="0"/>
          <w:marBottom w:val="0"/>
          <w:divBdr>
            <w:top w:val="none" w:sz="0" w:space="0" w:color="auto"/>
            <w:left w:val="none" w:sz="0" w:space="0" w:color="auto"/>
            <w:bottom w:val="none" w:sz="0" w:space="0" w:color="auto"/>
            <w:right w:val="none" w:sz="0" w:space="0" w:color="auto"/>
          </w:divBdr>
        </w:div>
      </w:divsChild>
    </w:div>
    <w:div w:id="670841767">
      <w:bodyDiv w:val="1"/>
      <w:marLeft w:val="0"/>
      <w:marRight w:val="0"/>
      <w:marTop w:val="0"/>
      <w:marBottom w:val="0"/>
      <w:divBdr>
        <w:top w:val="none" w:sz="0" w:space="0" w:color="auto"/>
        <w:left w:val="none" w:sz="0" w:space="0" w:color="auto"/>
        <w:bottom w:val="none" w:sz="0" w:space="0" w:color="auto"/>
        <w:right w:val="none" w:sz="0" w:space="0" w:color="auto"/>
      </w:divBdr>
    </w:div>
    <w:div w:id="681782022">
      <w:bodyDiv w:val="1"/>
      <w:marLeft w:val="0"/>
      <w:marRight w:val="0"/>
      <w:marTop w:val="0"/>
      <w:marBottom w:val="0"/>
      <w:divBdr>
        <w:top w:val="none" w:sz="0" w:space="0" w:color="auto"/>
        <w:left w:val="none" w:sz="0" w:space="0" w:color="auto"/>
        <w:bottom w:val="none" w:sz="0" w:space="0" w:color="auto"/>
        <w:right w:val="none" w:sz="0" w:space="0" w:color="auto"/>
      </w:divBdr>
      <w:divsChild>
        <w:div w:id="321470404">
          <w:marLeft w:val="0"/>
          <w:marRight w:val="0"/>
          <w:marTop w:val="0"/>
          <w:marBottom w:val="0"/>
          <w:divBdr>
            <w:top w:val="none" w:sz="0" w:space="0" w:color="auto"/>
            <w:left w:val="none" w:sz="0" w:space="0" w:color="auto"/>
            <w:bottom w:val="none" w:sz="0" w:space="0" w:color="auto"/>
            <w:right w:val="none" w:sz="0" w:space="0" w:color="auto"/>
          </w:divBdr>
        </w:div>
        <w:div w:id="380786621">
          <w:marLeft w:val="0"/>
          <w:marRight w:val="0"/>
          <w:marTop w:val="0"/>
          <w:marBottom w:val="0"/>
          <w:divBdr>
            <w:top w:val="none" w:sz="0" w:space="0" w:color="auto"/>
            <w:left w:val="none" w:sz="0" w:space="0" w:color="auto"/>
            <w:bottom w:val="none" w:sz="0" w:space="0" w:color="auto"/>
            <w:right w:val="none" w:sz="0" w:space="0" w:color="auto"/>
          </w:divBdr>
        </w:div>
        <w:div w:id="1139037470">
          <w:marLeft w:val="0"/>
          <w:marRight w:val="0"/>
          <w:marTop w:val="0"/>
          <w:marBottom w:val="0"/>
          <w:divBdr>
            <w:top w:val="none" w:sz="0" w:space="0" w:color="auto"/>
            <w:left w:val="none" w:sz="0" w:space="0" w:color="auto"/>
            <w:bottom w:val="none" w:sz="0" w:space="0" w:color="auto"/>
            <w:right w:val="none" w:sz="0" w:space="0" w:color="auto"/>
          </w:divBdr>
        </w:div>
        <w:div w:id="1159421069">
          <w:marLeft w:val="0"/>
          <w:marRight w:val="0"/>
          <w:marTop w:val="0"/>
          <w:marBottom w:val="0"/>
          <w:divBdr>
            <w:top w:val="none" w:sz="0" w:space="0" w:color="auto"/>
            <w:left w:val="none" w:sz="0" w:space="0" w:color="auto"/>
            <w:bottom w:val="none" w:sz="0" w:space="0" w:color="auto"/>
            <w:right w:val="none" w:sz="0" w:space="0" w:color="auto"/>
          </w:divBdr>
        </w:div>
      </w:divsChild>
    </w:div>
    <w:div w:id="736710364">
      <w:bodyDiv w:val="1"/>
      <w:marLeft w:val="0"/>
      <w:marRight w:val="0"/>
      <w:marTop w:val="0"/>
      <w:marBottom w:val="0"/>
      <w:divBdr>
        <w:top w:val="none" w:sz="0" w:space="0" w:color="auto"/>
        <w:left w:val="none" w:sz="0" w:space="0" w:color="auto"/>
        <w:bottom w:val="none" w:sz="0" w:space="0" w:color="auto"/>
        <w:right w:val="none" w:sz="0" w:space="0" w:color="auto"/>
      </w:divBdr>
    </w:div>
    <w:div w:id="745999436">
      <w:bodyDiv w:val="1"/>
      <w:marLeft w:val="0"/>
      <w:marRight w:val="0"/>
      <w:marTop w:val="0"/>
      <w:marBottom w:val="0"/>
      <w:divBdr>
        <w:top w:val="none" w:sz="0" w:space="0" w:color="auto"/>
        <w:left w:val="none" w:sz="0" w:space="0" w:color="auto"/>
        <w:bottom w:val="none" w:sz="0" w:space="0" w:color="auto"/>
        <w:right w:val="none" w:sz="0" w:space="0" w:color="auto"/>
      </w:divBdr>
    </w:div>
    <w:div w:id="749041487">
      <w:bodyDiv w:val="1"/>
      <w:marLeft w:val="0"/>
      <w:marRight w:val="0"/>
      <w:marTop w:val="0"/>
      <w:marBottom w:val="0"/>
      <w:divBdr>
        <w:top w:val="none" w:sz="0" w:space="0" w:color="auto"/>
        <w:left w:val="none" w:sz="0" w:space="0" w:color="auto"/>
        <w:bottom w:val="none" w:sz="0" w:space="0" w:color="auto"/>
        <w:right w:val="none" w:sz="0" w:space="0" w:color="auto"/>
      </w:divBdr>
      <w:divsChild>
        <w:div w:id="1077632868">
          <w:marLeft w:val="0"/>
          <w:marRight w:val="0"/>
          <w:marTop w:val="0"/>
          <w:marBottom w:val="0"/>
          <w:divBdr>
            <w:top w:val="none" w:sz="0" w:space="0" w:color="auto"/>
            <w:left w:val="none" w:sz="0" w:space="0" w:color="auto"/>
            <w:bottom w:val="none" w:sz="0" w:space="0" w:color="auto"/>
            <w:right w:val="none" w:sz="0" w:space="0" w:color="auto"/>
          </w:divBdr>
        </w:div>
      </w:divsChild>
    </w:div>
    <w:div w:id="790392869">
      <w:bodyDiv w:val="1"/>
      <w:marLeft w:val="0"/>
      <w:marRight w:val="0"/>
      <w:marTop w:val="0"/>
      <w:marBottom w:val="0"/>
      <w:divBdr>
        <w:top w:val="none" w:sz="0" w:space="0" w:color="auto"/>
        <w:left w:val="none" w:sz="0" w:space="0" w:color="auto"/>
        <w:bottom w:val="none" w:sz="0" w:space="0" w:color="auto"/>
        <w:right w:val="none" w:sz="0" w:space="0" w:color="auto"/>
      </w:divBdr>
    </w:div>
    <w:div w:id="835196010">
      <w:bodyDiv w:val="1"/>
      <w:marLeft w:val="0"/>
      <w:marRight w:val="0"/>
      <w:marTop w:val="0"/>
      <w:marBottom w:val="0"/>
      <w:divBdr>
        <w:top w:val="none" w:sz="0" w:space="0" w:color="auto"/>
        <w:left w:val="none" w:sz="0" w:space="0" w:color="auto"/>
        <w:bottom w:val="none" w:sz="0" w:space="0" w:color="auto"/>
        <w:right w:val="none" w:sz="0" w:space="0" w:color="auto"/>
      </w:divBdr>
      <w:divsChild>
        <w:div w:id="48500511">
          <w:marLeft w:val="0"/>
          <w:marRight w:val="0"/>
          <w:marTop w:val="0"/>
          <w:marBottom w:val="0"/>
          <w:divBdr>
            <w:top w:val="none" w:sz="0" w:space="0" w:color="auto"/>
            <w:left w:val="none" w:sz="0" w:space="0" w:color="auto"/>
            <w:bottom w:val="none" w:sz="0" w:space="0" w:color="auto"/>
            <w:right w:val="none" w:sz="0" w:space="0" w:color="auto"/>
          </w:divBdr>
        </w:div>
      </w:divsChild>
    </w:div>
    <w:div w:id="840699859">
      <w:bodyDiv w:val="1"/>
      <w:marLeft w:val="0"/>
      <w:marRight w:val="0"/>
      <w:marTop w:val="0"/>
      <w:marBottom w:val="0"/>
      <w:divBdr>
        <w:top w:val="none" w:sz="0" w:space="0" w:color="auto"/>
        <w:left w:val="none" w:sz="0" w:space="0" w:color="auto"/>
        <w:bottom w:val="none" w:sz="0" w:space="0" w:color="auto"/>
        <w:right w:val="none" w:sz="0" w:space="0" w:color="auto"/>
      </w:divBdr>
    </w:div>
    <w:div w:id="887228352">
      <w:bodyDiv w:val="1"/>
      <w:marLeft w:val="0"/>
      <w:marRight w:val="0"/>
      <w:marTop w:val="0"/>
      <w:marBottom w:val="0"/>
      <w:divBdr>
        <w:top w:val="none" w:sz="0" w:space="0" w:color="auto"/>
        <w:left w:val="none" w:sz="0" w:space="0" w:color="auto"/>
        <w:bottom w:val="none" w:sz="0" w:space="0" w:color="auto"/>
        <w:right w:val="none" w:sz="0" w:space="0" w:color="auto"/>
      </w:divBdr>
    </w:div>
    <w:div w:id="898325943">
      <w:bodyDiv w:val="1"/>
      <w:marLeft w:val="0"/>
      <w:marRight w:val="0"/>
      <w:marTop w:val="0"/>
      <w:marBottom w:val="0"/>
      <w:divBdr>
        <w:top w:val="none" w:sz="0" w:space="0" w:color="auto"/>
        <w:left w:val="none" w:sz="0" w:space="0" w:color="auto"/>
        <w:bottom w:val="none" w:sz="0" w:space="0" w:color="auto"/>
        <w:right w:val="none" w:sz="0" w:space="0" w:color="auto"/>
      </w:divBdr>
    </w:div>
    <w:div w:id="924264753">
      <w:bodyDiv w:val="1"/>
      <w:marLeft w:val="0"/>
      <w:marRight w:val="0"/>
      <w:marTop w:val="0"/>
      <w:marBottom w:val="0"/>
      <w:divBdr>
        <w:top w:val="none" w:sz="0" w:space="0" w:color="auto"/>
        <w:left w:val="none" w:sz="0" w:space="0" w:color="auto"/>
        <w:bottom w:val="none" w:sz="0" w:space="0" w:color="auto"/>
        <w:right w:val="none" w:sz="0" w:space="0" w:color="auto"/>
      </w:divBdr>
    </w:div>
    <w:div w:id="935282459">
      <w:bodyDiv w:val="1"/>
      <w:marLeft w:val="0"/>
      <w:marRight w:val="0"/>
      <w:marTop w:val="0"/>
      <w:marBottom w:val="0"/>
      <w:divBdr>
        <w:top w:val="none" w:sz="0" w:space="0" w:color="auto"/>
        <w:left w:val="none" w:sz="0" w:space="0" w:color="auto"/>
        <w:bottom w:val="none" w:sz="0" w:space="0" w:color="auto"/>
        <w:right w:val="none" w:sz="0" w:space="0" w:color="auto"/>
      </w:divBdr>
    </w:div>
    <w:div w:id="967468759">
      <w:bodyDiv w:val="1"/>
      <w:marLeft w:val="0"/>
      <w:marRight w:val="0"/>
      <w:marTop w:val="0"/>
      <w:marBottom w:val="0"/>
      <w:divBdr>
        <w:top w:val="none" w:sz="0" w:space="0" w:color="auto"/>
        <w:left w:val="none" w:sz="0" w:space="0" w:color="auto"/>
        <w:bottom w:val="none" w:sz="0" w:space="0" w:color="auto"/>
        <w:right w:val="none" w:sz="0" w:space="0" w:color="auto"/>
      </w:divBdr>
      <w:divsChild>
        <w:div w:id="920136882">
          <w:marLeft w:val="0"/>
          <w:marRight w:val="0"/>
          <w:marTop w:val="0"/>
          <w:marBottom w:val="0"/>
          <w:divBdr>
            <w:top w:val="none" w:sz="0" w:space="0" w:color="auto"/>
            <w:left w:val="none" w:sz="0" w:space="0" w:color="auto"/>
            <w:bottom w:val="none" w:sz="0" w:space="0" w:color="auto"/>
            <w:right w:val="none" w:sz="0" w:space="0" w:color="auto"/>
          </w:divBdr>
          <w:divsChild>
            <w:div w:id="1416168269">
              <w:marLeft w:val="0"/>
              <w:marRight w:val="0"/>
              <w:marTop w:val="0"/>
              <w:marBottom w:val="0"/>
              <w:divBdr>
                <w:top w:val="none" w:sz="0" w:space="0" w:color="auto"/>
                <w:left w:val="none" w:sz="0" w:space="0" w:color="auto"/>
                <w:bottom w:val="none" w:sz="0" w:space="0" w:color="auto"/>
                <w:right w:val="none" w:sz="0" w:space="0" w:color="auto"/>
              </w:divBdr>
            </w:div>
          </w:divsChild>
        </w:div>
        <w:div w:id="1202133997">
          <w:marLeft w:val="0"/>
          <w:marRight w:val="0"/>
          <w:marTop w:val="0"/>
          <w:marBottom w:val="0"/>
          <w:divBdr>
            <w:top w:val="none" w:sz="0" w:space="0" w:color="auto"/>
            <w:left w:val="none" w:sz="0" w:space="0" w:color="auto"/>
            <w:bottom w:val="none" w:sz="0" w:space="0" w:color="auto"/>
            <w:right w:val="none" w:sz="0" w:space="0" w:color="auto"/>
          </w:divBdr>
          <w:divsChild>
            <w:div w:id="78527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4201">
      <w:bodyDiv w:val="1"/>
      <w:marLeft w:val="0"/>
      <w:marRight w:val="0"/>
      <w:marTop w:val="0"/>
      <w:marBottom w:val="0"/>
      <w:divBdr>
        <w:top w:val="none" w:sz="0" w:space="0" w:color="auto"/>
        <w:left w:val="none" w:sz="0" w:space="0" w:color="auto"/>
        <w:bottom w:val="none" w:sz="0" w:space="0" w:color="auto"/>
        <w:right w:val="none" w:sz="0" w:space="0" w:color="auto"/>
      </w:divBdr>
    </w:div>
    <w:div w:id="1029725461">
      <w:bodyDiv w:val="1"/>
      <w:marLeft w:val="0"/>
      <w:marRight w:val="0"/>
      <w:marTop w:val="0"/>
      <w:marBottom w:val="0"/>
      <w:divBdr>
        <w:top w:val="none" w:sz="0" w:space="0" w:color="auto"/>
        <w:left w:val="none" w:sz="0" w:space="0" w:color="auto"/>
        <w:bottom w:val="none" w:sz="0" w:space="0" w:color="auto"/>
        <w:right w:val="none" w:sz="0" w:space="0" w:color="auto"/>
      </w:divBdr>
    </w:div>
    <w:div w:id="1043213945">
      <w:bodyDiv w:val="1"/>
      <w:marLeft w:val="0"/>
      <w:marRight w:val="0"/>
      <w:marTop w:val="0"/>
      <w:marBottom w:val="0"/>
      <w:divBdr>
        <w:top w:val="none" w:sz="0" w:space="0" w:color="auto"/>
        <w:left w:val="none" w:sz="0" w:space="0" w:color="auto"/>
        <w:bottom w:val="none" w:sz="0" w:space="0" w:color="auto"/>
        <w:right w:val="none" w:sz="0" w:space="0" w:color="auto"/>
      </w:divBdr>
    </w:div>
    <w:div w:id="1048458042">
      <w:bodyDiv w:val="1"/>
      <w:marLeft w:val="0"/>
      <w:marRight w:val="0"/>
      <w:marTop w:val="0"/>
      <w:marBottom w:val="0"/>
      <w:divBdr>
        <w:top w:val="none" w:sz="0" w:space="0" w:color="auto"/>
        <w:left w:val="none" w:sz="0" w:space="0" w:color="auto"/>
        <w:bottom w:val="none" w:sz="0" w:space="0" w:color="auto"/>
        <w:right w:val="none" w:sz="0" w:space="0" w:color="auto"/>
      </w:divBdr>
    </w:div>
    <w:div w:id="1087648656">
      <w:bodyDiv w:val="1"/>
      <w:marLeft w:val="0"/>
      <w:marRight w:val="0"/>
      <w:marTop w:val="0"/>
      <w:marBottom w:val="0"/>
      <w:divBdr>
        <w:top w:val="none" w:sz="0" w:space="0" w:color="auto"/>
        <w:left w:val="none" w:sz="0" w:space="0" w:color="auto"/>
        <w:bottom w:val="none" w:sz="0" w:space="0" w:color="auto"/>
        <w:right w:val="none" w:sz="0" w:space="0" w:color="auto"/>
      </w:divBdr>
    </w:div>
    <w:div w:id="1091045007">
      <w:bodyDiv w:val="1"/>
      <w:marLeft w:val="0"/>
      <w:marRight w:val="0"/>
      <w:marTop w:val="0"/>
      <w:marBottom w:val="0"/>
      <w:divBdr>
        <w:top w:val="none" w:sz="0" w:space="0" w:color="auto"/>
        <w:left w:val="none" w:sz="0" w:space="0" w:color="auto"/>
        <w:bottom w:val="none" w:sz="0" w:space="0" w:color="auto"/>
        <w:right w:val="none" w:sz="0" w:space="0" w:color="auto"/>
      </w:divBdr>
      <w:divsChild>
        <w:div w:id="1893689456">
          <w:marLeft w:val="0"/>
          <w:marRight w:val="0"/>
          <w:marTop w:val="0"/>
          <w:marBottom w:val="0"/>
          <w:divBdr>
            <w:top w:val="none" w:sz="0" w:space="0" w:color="auto"/>
            <w:left w:val="none" w:sz="0" w:space="0" w:color="auto"/>
            <w:bottom w:val="none" w:sz="0" w:space="0" w:color="auto"/>
            <w:right w:val="none" w:sz="0" w:space="0" w:color="auto"/>
          </w:divBdr>
        </w:div>
      </w:divsChild>
    </w:div>
    <w:div w:id="1095712108">
      <w:bodyDiv w:val="1"/>
      <w:marLeft w:val="0"/>
      <w:marRight w:val="0"/>
      <w:marTop w:val="0"/>
      <w:marBottom w:val="0"/>
      <w:divBdr>
        <w:top w:val="none" w:sz="0" w:space="0" w:color="auto"/>
        <w:left w:val="none" w:sz="0" w:space="0" w:color="auto"/>
        <w:bottom w:val="none" w:sz="0" w:space="0" w:color="auto"/>
        <w:right w:val="none" w:sz="0" w:space="0" w:color="auto"/>
      </w:divBdr>
      <w:divsChild>
        <w:div w:id="1804931215">
          <w:marLeft w:val="0"/>
          <w:marRight w:val="0"/>
          <w:marTop w:val="0"/>
          <w:marBottom w:val="0"/>
          <w:divBdr>
            <w:top w:val="none" w:sz="0" w:space="0" w:color="auto"/>
            <w:left w:val="none" w:sz="0" w:space="0" w:color="auto"/>
            <w:bottom w:val="none" w:sz="0" w:space="0" w:color="auto"/>
            <w:right w:val="none" w:sz="0" w:space="0" w:color="auto"/>
          </w:divBdr>
          <w:divsChild>
            <w:div w:id="1887792122">
              <w:marLeft w:val="0"/>
              <w:marRight w:val="0"/>
              <w:marTop w:val="0"/>
              <w:marBottom w:val="0"/>
              <w:divBdr>
                <w:top w:val="none" w:sz="0" w:space="0" w:color="auto"/>
                <w:left w:val="none" w:sz="0" w:space="0" w:color="auto"/>
                <w:bottom w:val="none" w:sz="0" w:space="0" w:color="auto"/>
                <w:right w:val="none" w:sz="0" w:space="0" w:color="auto"/>
              </w:divBdr>
            </w:div>
          </w:divsChild>
        </w:div>
        <w:div w:id="1853494289">
          <w:marLeft w:val="0"/>
          <w:marRight w:val="0"/>
          <w:marTop w:val="0"/>
          <w:marBottom w:val="0"/>
          <w:divBdr>
            <w:top w:val="none" w:sz="0" w:space="0" w:color="auto"/>
            <w:left w:val="none" w:sz="0" w:space="0" w:color="auto"/>
            <w:bottom w:val="none" w:sz="0" w:space="0" w:color="auto"/>
            <w:right w:val="none" w:sz="0" w:space="0" w:color="auto"/>
          </w:divBdr>
          <w:divsChild>
            <w:div w:id="10238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5690">
      <w:bodyDiv w:val="1"/>
      <w:marLeft w:val="0"/>
      <w:marRight w:val="0"/>
      <w:marTop w:val="0"/>
      <w:marBottom w:val="0"/>
      <w:divBdr>
        <w:top w:val="none" w:sz="0" w:space="0" w:color="auto"/>
        <w:left w:val="none" w:sz="0" w:space="0" w:color="auto"/>
        <w:bottom w:val="none" w:sz="0" w:space="0" w:color="auto"/>
        <w:right w:val="none" w:sz="0" w:space="0" w:color="auto"/>
      </w:divBdr>
      <w:divsChild>
        <w:div w:id="59714238">
          <w:marLeft w:val="0"/>
          <w:marRight w:val="0"/>
          <w:marTop w:val="0"/>
          <w:marBottom w:val="0"/>
          <w:divBdr>
            <w:top w:val="none" w:sz="0" w:space="0" w:color="auto"/>
            <w:left w:val="none" w:sz="0" w:space="0" w:color="auto"/>
            <w:bottom w:val="none" w:sz="0" w:space="0" w:color="auto"/>
            <w:right w:val="none" w:sz="0" w:space="0" w:color="auto"/>
          </w:divBdr>
        </w:div>
        <w:div w:id="743912344">
          <w:marLeft w:val="0"/>
          <w:marRight w:val="0"/>
          <w:marTop w:val="0"/>
          <w:marBottom w:val="0"/>
          <w:divBdr>
            <w:top w:val="none" w:sz="0" w:space="0" w:color="auto"/>
            <w:left w:val="none" w:sz="0" w:space="0" w:color="auto"/>
            <w:bottom w:val="none" w:sz="0" w:space="0" w:color="auto"/>
            <w:right w:val="none" w:sz="0" w:space="0" w:color="auto"/>
          </w:divBdr>
        </w:div>
        <w:div w:id="784278525">
          <w:marLeft w:val="0"/>
          <w:marRight w:val="0"/>
          <w:marTop w:val="0"/>
          <w:marBottom w:val="0"/>
          <w:divBdr>
            <w:top w:val="none" w:sz="0" w:space="0" w:color="auto"/>
            <w:left w:val="none" w:sz="0" w:space="0" w:color="auto"/>
            <w:bottom w:val="none" w:sz="0" w:space="0" w:color="auto"/>
            <w:right w:val="none" w:sz="0" w:space="0" w:color="auto"/>
          </w:divBdr>
        </w:div>
        <w:div w:id="1089429189">
          <w:marLeft w:val="0"/>
          <w:marRight w:val="0"/>
          <w:marTop w:val="0"/>
          <w:marBottom w:val="0"/>
          <w:divBdr>
            <w:top w:val="none" w:sz="0" w:space="0" w:color="auto"/>
            <w:left w:val="none" w:sz="0" w:space="0" w:color="auto"/>
            <w:bottom w:val="none" w:sz="0" w:space="0" w:color="auto"/>
            <w:right w:val="none" w:sz="0" w:space="0" w:color="auto"/>
          </w:divBdr>
        </w:div>
      </w:divsChild>
    </w:div>
    <w:div w:id="1115560393">
      <w:bodyDiv w:val="1"/>
      <w:marLeft w:val="0"/>
      <w:marRight w:val="0"/>
      <w:marTop w:val="0"/>
      <w:marBottom w:val="0"/>
      <w:divBdr>
        <w:top w:val="none" w:sz="0" w:space="0" w:color="auto"/>
        <w:left w:val="none" w:sz="0" w:space="0" w:color="auto"/>
        <w:bottom w:val="none" w:sz="0" w:space="0" w:color="auto"/>
        <w:right w:val="none" w:sz="0" w:space="0" w:color="auto"/>
      </w:divBdr>
    </w:div>
    <w:div w:id="1130172055">
      <w:bodyDiv w:val="1"/>
      <w:marLeft w:val="0"/>
      <w:marRight w:val="0"/>
      <w:marTop w:val="0"/>
      <w:marBottom w:val="0"/>
      <w:divBdr>
        <w:top w:val="none" w:sz="0" w:space="0" w:color="auto"/>
        <w:left w:val="none" w:sz="0" w:space="0" w:color="auto"/>
        <w:bottom w:val="none" w:sz="0" w:space="0" w:color="auto"/>
        <w:right w:val="none" w:sz="0" w:space="0" w:color="auto"/>
      </w:divBdr>
    </w:div>
    <w:div w:id="1147360828">
      <w:bodyDiv w:val="1"/>
      <w:marLeft w:val="0"/>
      <w:marRight w:val="0"/>
      <w:marTop w:val="0"/>
      <w:marBottom w:val="0"/>
      <w:divBdr>
        <w:top w:val="none" w:sz="0" w:space="0" w:color="auto"/>
        <w:left w:val="none" w:sz="0" w:space="0" w:color="auto"/>
        <w:bottom w:val="none" w:sz="0" w:space="0" w:color="auto"/>
        <w:right w:val="none" w:sz="0" w:space="0" w:color="auto"/>
      </w:divBdr>
    </w:div>
    <w:div w:id="1206599490">
      <w:bodyDiv w:val="1"/>
      <w:marLeft w:val="0"/>
      <w:marRight w:val="0"/>
      <w:marTop w:val="0"/>
      <w:marBottom w:val="0"/>
      <w:divBdr>
        <w:top w:val="none" w:sz="0" w:space="0" w:color="auto"/>
        <w:left w:val="none" w:sz="0" w:space="0" w:color="auto"/>
        <w:bottom w:val="none" w:sz="0" w:space="0" w:color="auto"/>
        <w:right w:val="none" w:sz="0" w:space="0" w:color="auto"/>
      </w:divBdr>
      <w:divsChild>
        <w:div w:id="297541205">
          <w:marLeft w:val="0"/>
          <w:marRight w:val="0"/>
          <w:marTop w:val="0"/>
          <w:marBottom w:val="0"/>
          <w:divBdr>
            <w:top w:val="none" w:sz="0" w:space="0" w:color="auto"/>
            <w:left w:val="none" w:sz="0" w:space="0" w:color="auto"/>
            <w:bottom w:val="none" w:sz="0" w:space="0" w:color="auto"/>
            <w:right w:val="none" w:sz="0" w:space="0" w:color="auto"/>
          </w:divBdr>
        </w:div>
        <w:div w:id="344793889">
          <w:marLeft w:val="0"/>
          <w:marRight w:val="0"/>
          <w:marTop w:val="0"/>
          <w:marBottom w:val="0"/>
          <w:divBdr>
            <w:top w:val="none" w:sz="0" w:space="0" w:color="auto"/>
            <w:left w:val="none" w:sz="0" w:space="0" w:color="auto"/>
            <w:bottom w:val="none" w:sz="0" w:space="0" w:color="auto"/>
            <w:right w:val="none" w:sz="0" w:space="0" w:color="auto"/>
          </w:divBdr>
        </w:div>
        <w:div w:id="530076637">
          <w:marLeft w:val="0"/>
          <w:marRight w:val="0"/>
          <w:marTop w:val="0"/>
          <w:marBottom w:val="0"/>
          <w:divBdr>
            <w:top w:val="none" w:sz="0" w:space="0" w:color="auto"/>
            <w:left w:val="none" w:sz="0" w:space="0" w:color="auto"/>
            <w:bottom w:val="none" w:sz="0" w:space="0" w:color="auto"/>
            <w:right w:val="none" w:sz="0" w:space="0" w:color="auto"/>
          </w:divBdr>
        </w:div>
        <w:div w:id="645355750">
          <w:marLeft w:val="0"/>
          <w:marRight w:val="0"/>
          <w:marTop w:val="0"/>
          <w:marBottom w:val="0"/>
          <w:divBdr>
            <w:top w:val="none" w:sz="0" w:space="0" w:color="auto"/>
            <w:left w:val="none" w:sz="0" w:space="0" w:color="auto"/>
            <w:bottom w:val="none" w:sz="0" w:space="0" w:color="auto"/>
            <w:right w:val="none" w:sz="0" w:space="0" w:color="auto"/>
          </w:divBdr>
        </w:div>
        <w:div w:id="646396132">
          <w:marLeft w:val="0"/>
          <w:marRight w:val="0"/>
          <w:marTop w:val="0"/>
          <w:marBottom w:val="0"/>
          <w:divBdr>
            <w:top w:val="none" w:sz="0" w:space="0" w:color="auto"/>
            <w:left w:val="none" w:sz="0" w:space="0" w:color="auto"/>
            <w:bottom w:val="none" w:sz="0" w:space="0" w:color="auto"/>
            <w:right w:val="none" w:sz="0" w:space="0" w:color="auto"/>
          </w:divBdr>
        </w:div>
        <w:div w:id="997490529">
          <w:marLeft w:val="0"/>
          <w:marRight w:val="0"/>
          <w:marTop w:val="0"/>
          <w:marBottom w:val="0"/>
          <w:divBdr>
            <w:top w:val="none" w:sz="0" w:space="0" w:color="auto"/>
            <w:left w:val="none" w:sz="0" w:space="0" w:color="auto"/>
            <w:bottom w:val="none" w:sz="0" w:space="0" w:color="auto"/>
            <w:right w:val="none" w:sz="0" w:space="0" w:color="auto"/>
          </w:divBdr>
        </w:div>
        <w:div w:id="1077485066">
          <w:marLeft w:val="0"/>
          <w:marRight w:val="0"/>
          <w:marTop w:val="0"/>
          <w:marBottom w:val="0"/>
          <w:divBdr>
            <w:top w:val="none" w:sz="0" w:space="0" w:color="auto"/>
            <w:left w:val="none" w:sz="0" w:space="0" w:color="auto"/>
            <w:bottom w:val="none" w:sz="0" w:space="0" w:color="auto"/>
            <w:right w:val="none" w:sz="0" w:space="0" w:color="auto"/>
          </w:divBdr>
        </w:div>
        <w:div w:id="1373723599">
          <w:marLeft w:val="0"/>
          <w:marRight w:val="0"/>
          <w:marTop w:val="0"/>
          <w:marBottom w:val="0"/>
          <w:divBdr>
            <w:top w:val="none" w:sz="0" w:space="0" w:color="auto"/>
            <w:left w:val="none" w:sz="0" w:space="0" w:color="auto"/>
            <w:bottom w:val="none" w:sz="0" w:space="0" w:color="auto"/>
            <w:right w:val="none" w:sz="0" w:space="0" w:color="auto"/>
          </w:divBdr>
        </w:div>
        <w:div w:id="1453283270">
          <w:marLeft w:val="0"/>
          <w:marRight w:val="0"/>
          <w:marTop w:val="0"/>
          <w:marBottom w:val="0"/>
          <w:divBdr>
            <w:top w:val="none" w:sz="0" w:space="0" w:color="auto"/>
            <w:left w:val="none" w:sz="0" w:space="0" w:color="auto"/>
            <w:bottom w:val="none" w:sz="0" w:space="0" w:color="auto"/>
            <w:right w:val="none" w:sz="0" w:space="0" w:color="auto"/>
          </w:divBdr>
        </w:div>
        <w:div w:id="1593196582">
          <w:marLeft w:val="0"/>
          <w:marRight w:val="0"/>
          <w:marTop w:val="0"/>
          <w:marBottom w:val="0"/>
          <w:divBdr>
            <w:top w:val="none" w:sz="0" w:space="0" w:color="auto"/>
            <w:left w:val="none" w:sz="0" w:space="0" w:color="auto"/>
            <w:bottom w:val="none" w:sz="0" w:space="0" w:color="auto"/>
            <w:right w:val="none" w:sz="0" w:space="0" w:color="auto"/>
          </w:divBdr>
        </w:div>
        <w:div w:id="1807895377">
          <w:marLeft w:val="0"/>
          <w:marRight w:val="0"/>
          <w:marTop w:val="0"/>
          <w:marBottom w:val="0"/>
          <w:divBdr>
            <w:top w:val="none" w:sz="0" w:space="0" w:color="auto"/>
            <w:left w:val="none" w:sz="0" w:space="0" w:color="auto"/>
            <w:bottom w:val="none" w:sz="0" w:space="0" w:color="auto"/>
            <w:right w:val="none" w:sz="0" w:space="0" w:color="auto"/>
          </w:divBdr>
        </w:div>
      </w:divsChild>
    </w:div>
    <w:div w:id="1222014198">
      <w:bodyDiv w:val="1"/>
      <w:marLeft w:val="0"/>
      <w:marRight w:val="0"/>
      <w:marTop w:val="0"/>
      <w:marBottom w:val="0"/>
      <w:divBdr>
        <w:top w:val="none" w:sz="0" w:space="0" w:color="auto"/>
        <w:left w:val="none" w:sz="0" w:space="0" w:color="auto"/>
        <w:bottom w:val="none" w:sz="0" w:space="0" w:color="auto"/>
        <w:right w:val="none" w:sz="0" w:space="0" w:color="auto"/>
      </w:divBdr>
    </w:div>
    <w:div w:id="1233736935">
      <w:bodyDiv w:val="1"/>
      <w:marLeft w:val="0"/>
      <w:marRight w:val="0"/>
      <w:marTop w:val="0"/>
      <w:marBottom w:val="0"/>
      <w:divBdr>
        <w:top w:val="none" w:sz="0" w:space="0" w:color="auto"/>
        <w:left w:val="none" w:sz="0" w:space="0" w:color="auto"/>
        <w:bottom w:val="none" w:sz="0" w:space="0" w:color="auto"/>
        <w:right w:val="none" w:sz="0" w:space="0" w:color="auto"/>
      </w:divBdr>
    </w:div>
    <w:div w:id="1236084559">
      <w:bodyDiv w:val="1"/>
      <w:marLeft w:val="0"/>
      <w:marRight w:val="0"/>
      <w:marTop w:val="0"/>
      <w:marBottom w:val="0"/>
      <w:divBdr>
        <w:top w:val="none" w:sz="0" w:space="0" w:color="auto"/>
        <w:left w:val="none" w:sz="0" w:space="0" w:color="auto"/>
        <w:bottom w:val="none" w:sz="0" w:space="0" w:color="auto"/>
        <w:right w:val="none" w:sz="0" w:space="0" w:color="auto"/>
      </w:divBdr>
    </w:div>
    <w:div w:id="1312754443">
      <w:bodyDiv w:val="1"/>
      <w:marLeft w:val="0"/>
      <w:marRight w:val="0"/>
      <w:marTop w:val="0"/>
      <w:marBottom w:val="0"/>
      <w:divBdr>
        <w:top w:val="none" w:sz="0" w:space="0" w:color="auto"/>
        <w:left w:val="none" w:sz="0" w:space="0" w:color="auto"/>
        <w:bottom w:val="none" w:sz="0" w:space="0" w:color="auto"/>
        <w:right w:val="none" w:sz="0" w:space="0" w:color="auto"/>
      </w:divBdr>
    </w:div>
    <w:div w:id="1354763164">
      <w:bodyDiv w:val="1"/>
      <w:marLeft w:val="0"/>
      <w:marRight w:val="0"/>
      <w:marTop w:val="0"/>
      <w:marBottom w:val="0"/>
      <w:divBdr>
        <w:top w:val="none" w:sz="0" w:space="0" w:color="auto"/>
        <w:left w:val="none" w:sz="0" w:space="0" w:color="auto"/>
        <w:bottom w:val="none" w:sz="0" w:space="0" w:color="auto"/>
        <w:right w:val="none" w:sz="0" w:space="0" w:color="auto"/>
      </w:divBdr>
    </w:div>
    <w:div w:id="1357272377">
      <w:bodyDiv w:val="1"/>
      <w:marLeft w:val="0"/>
      <w:marRight w:val="0"/>
      <w:marTop w:val="0"/>
      <w:marBottom w:val="0"/>
      <w:divBdr>
        <w:top w:val="none" w:sz="0" w:space="0" w:color="auto"/>
        <w:left w:val="none" w:sz="0" w:space="0" w:color="auto"/>
        <w:bottom w:val="none" w:sz="0" w:space="0" w:color="auto"/>
        <w:right w:val="none" w:sz="0" w:space="0" w:color="auto"/>
      </w:divBdr>
    </w:div>
    <w:div w:id="1367414496">
      <w:bodyDiv w:val="1"/>
      <w:marLeft w:val="0"/>
      <w:marRight w:val="0"/>
      <w:marTop w:val="0"/>
      <w:marBottom w:val="0"/>
      <w:divBdr>
        <w:top w:val="none" w:sz="0" w:space="0" w:color="auto"/>
        <w:left w:val="none" w:sz="0" w:space="0" w:color="auto"/>
        <w:bottom w:val="none" w:sz="0" w:space="0" w:color="auto"/>
        <w:right w:val="none" w:sz="0" w:space="0" w:color="auto"/>
      </w:divBdr>
    </w:div>
    <w:div w:id="1421635466">
      <w:bodyDiv w:val="1"/>
      <w:marLeft w:val="0"/>
      <w:marRight w:val="0"/>
      <w:marTop w:val="0"/>
      <w:marBottom w:val="0"/>
      <w:divBdr>
        <w:top w:val="none" w:sz="0" w:space="0" w:color="auto"/>
        <w:left w:val="none" w:sz="0" w:space="0" w:color="auto"/>
        <w:bottom w:val="none" w:sz="0" w:space="0" w:color="auto"/>
        <w:right w:val="none" w:sz="0" w:space="0" w:color="auto"/>
      </w:divBdr>
    </w:div>
    <w:div w:id="1450126041">
      <w:bodyDiv w:val="1"/>
      <w:marLeft w:val="0"/>
      <w:marRight w:val="0"/>
      <w:marTop w:val="0"/>
      <w:marBottom w:val="0"/>
      <w:divBdr>
        <w:top w:val="none" w:sz="0" w:space="0" w:color="auto"/>
        <w:left w:val="none" w:sz="0" w:space="0" w:color="auto"/>
        <w:bottom w:val="none" w:sz="0" w:space="0" w:color="auto"/>
        <w:right w:val="none" w:sz="0" w:space="0" w:color="auto"/>
      </w:divBdr>
    </w:div>
    <w:div w:id="1450465901">
      <w:bodyDiv w:val="1"/>
      <w:marLeft w:val="0"/>
      <w:marRight w:val="0"/>
      <w:marTop w:val="0"/>
      <w:marBottom w:val="0"/>
      <w:divBdr>
        <w:top w:val="none" w:sz="0" w:space="0" w:color="auto"/>
        <w:left w:val="none" w:sz="0" w:space="0" w:color="auto"/>
        <w:bottom w:val="none" w:sz="0" w:space="0" w:color="auto"/>
        <w:right w:val="none" w:sz="0" w:space="0" w:color="auto"/>
      </w:divBdr>
      <w:divsChild>
        <w:div w:id="701521182">
          <w:marLeft w:val="0"/>
          <w:marRight w:val="0"/>
          <w:marTop w:val="0"/>
          <w:marBottom w:val="0"/>
          <w:divBdr>
            <w:top w:val="none" w:sz="0" w:space="0" w:color="auto"/>
            <w:left w:val="none" w:sz="0" w:space="0" w:color="auto"/>
            <w:bottom w:val="none" w:sz="0" w:space="0" w:color="auto"/>
            <w:right w:val="none" w:sz="0" w:space="0" w:color="auto"/>
          </w:divBdr>
        </w:div>
        <w:div w:id="1619216218">
          <w:marLeft w:val="0"/>
          <w:marRight w:val="0"/>
          <w:marTop w:val="0"/>
          <w:marBottom w:val="0"/>
          <w:divBdr>
            <w:top w:val="none" w:sz="0" w:space="0" w:color="auto"/>
            <w:left w:val="none" w:sz="0" w:space="0" w:color="auto"/>
            <w:bottom w:val="none" w:sz="0" w:space="0" w:color="auto"/>
            <w:right w:val="none" w:sz="0" w:space="0" w:color="auto"/>
          </w:divBdr>
        </w:div>
        <w:div w:id="1964310614">
          <w:marLeft w:val="0"/>
          <w:marRight w:val="0"/>
          <w:marTop w:val="0"/>
          <w:marBottom w:val="0"/>
          <w:divBdr>
            <w:top w:val="none" w:sz="0" w:space="0" w:color="auto"/>
            <w:left w:val="none" w:sz="0" w:space="0" w:color="auto"/>
            <w:bottom w:val="none" w:sz="0" w:space="0" w:color="auto"/>
            <w:right w:val="none" w:sz="0" w:space="0" w:color="auto"/>
          </w:divBdr>
        </w:div>
      </w:divsChild>
    </w:div>
    <w:div w:id="1457719825">
      <w:bodyDiv w:val="1"/>
      <w:marLeft w:val="0"/>
      <w:marRight w:val="0"/>
      <w:marTop w:val="0"/>
      <w:marBottom w:val="0"/>
      <w:divBdr>
        <w:top w:val="none" w:sz="0" w:space="0" w:color="auto"/>
        <w:left w:val="none" w:sz="0" w:space="0" w:color="auto"/>
        <w:bottom w:val="none" w:sz="0" w:space="0" w:color="auto"/>
        <w:right w:val="none" w:sz="0" w:space="0" w:color="auto"/>
      </w:divBdr>
      <w:divsChild>
        <w:div w:id="779687138">
          <w:marLeft w:val="0"/>
          <w:marRight w:val="0"/>
          <w:marTop w:val="0"/>
          <w:marBottom w:val="0"/>
          <w:divBdr>
            <w:top w:val="none" w:sz="0" w:space="0" w:color="auto"/>
            <w:left w:val="none" w:sz="0" w:space="0" w:color="auto"/>
            <w:bottom w:val="none" w:sz="0" w:space="0" w:color="auto"/>
            <w:right w:val="none" w:sz="0" w:space="0" w:color="auto"/>
          </w:divBdr>
          <w:divsChild>
            <w:div w:id="737944465">
              <w:marLeft w:val="0"/>
              <w:marRight w:val="0"/>
              <w:marTop w:val="0"/>
              <w:marBottom w:val="0"/>
              <w:divBdr>
                <w:top w:val="none" w:sz="0" w:space="0" w:color="auto"/>
                <w:left w:val="none" w:sz="0" w:space="0" w:color="auto"/>
                <w:bottom w:val="none" w:sz="0" w:space="0" w:color="auto"/>
                <w:right w:val="none" w:sz="0" w:space="0" w:color="auto"/>
              </w:divBdr>
            </w:div>
            <w:div w:id="801771472">
              <w:marLeft w:val="0"/>
              <w:marRight w:val="0"/>
              <w:marTop w:val="0"/>
              <w:marBottom w:val="0"/>
              <w:divBdr>
                <w:top w:val="none" w:sz="0" w:space="0" w:color="auto"/>
                <w:left w:val="none" w:sz="0" w:space="0" w:color="auto"/>
                <w:bottom w:val="none" w:sz="0" w:space="0" w:color="auto"/>
                <w:right w:val="none" w:sz="0" w:space="0" w:color="auto"/>
              </w:divBdr>
            </w:div>
          </w:divsChild>
        </w:div>
        <w:div w:id="1480149189">
          <w:marLeft w:val="0"/>
          <w:marRight w:val="0"/>
          <w:marTop w:val="0"/>
          <w:marBottom w:val="0"/>
          <w:divBdr>
            <w:top w:val="none" w:sz="0" w:space="0" w:color="auto"/>
            <w:left w:val="none" w:sz="0" w:space="0" w:color="auto"/>
            <w:bottom w:val="none" w:sz="0" w:space="0" w:color="auto"/>
            <w:right w:val="none" w:sz="0" w:space="0" w:color="auto"/>
          </w:divBdr>
          <w:divsChild>
            <w:div w:id="102846112">
              <w:marLeft w:val="0"/>
              <w:marRight w:val="0"/>
              <w:marTop w:val="0"/>
              <w:marBottom w:val="0"/>
              <w:divBdr>
                <w:top w:val="none" w:sz="0" w:space="0" w:color="auto"/>
                <w:left w:val="none" w:sz="0" w:space="0" w:color="auto"/>
                <w:bottom w:val="none" w:sz="0" w:space="0" w:color="auto"/>
                <w:right w:val="none" w:sz="0" w:space="0" w:color="auto"/>
              </w:divBdr>
            </w:div>
            <w:div w:id="831798245">
              <w:marLeft w:val="0"/>
              <w:marRight w:val="0"/>
              <w:marTop w:val="0"/>
              <w:marBottom w:val="0"/>
              <w:divBdr>
                <w:top w:val="none" w:sz="0" w:space="0" w:color="auto"/>
                <w:left w:val="none" w:sz="0" w:space="0" w:color="auto"/>
                <w:bottom w:val="none" w:sz="0" w:space="0" w:color="auto"/>
                <w:right w:val="none" w:sz="0" w:space="0" w:color="auto"/>
              </w:divBdr>
            </w:div>
            <w:div w:id="1420564429">
              <w:marLeft w:val="0"/>
              <w:marRight w:val="0"/>
              <w:marTop w:val="0"/>
              <w:marBottom w:val="0"/>
              <w:divBdr>
                <w:top w:val="none" w:sz="0" w:space="0" w:color="auto"/>
                <w:left w:val="none" w:sz="0" w:space="0" w:color="auto"/>
                <w:bottom w:val="none" w:sz="0" w:space="0" w:color="auto"/>
                <w:right w:val="none" w:sz="0" w:space="0" w:color="auto"/>
              </w:divBdr>
            </w:div>
            <w:div w:id="19592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4085">
      <w:bodyDiv w:val="1"/>
      <w:marLeft w:val="0"/>
      <w:marRight w:val="0"/>
      <w:marTop w:val="0"/>
      <w:marBottom w:val="0"/>
      <w:divBdr>
        <w:top w:val="none" w:sz="0" w:space="0" w:color="auto"/>
        <w:left w:val="none" w:sz="0" w:space="0" w:color="auto"/>
        <w:bottom w:val="none" w:sz="0" w:space="0" w:color="auto"/>
        <w:right w:val="none" w:sz="0" w:space="0" w:color="auto"/>
      </w:divBdr>
    </w:div>
    <w:div w:id="1472599658">
      <w:bodyDiv w:val="1"/>
      <w:marLeft w:val="0"/>
      <w:marRight w:val="0"/>
      <w:marTop w:val="0"/>
      <w:marBottom w:val="0"/>
      <w:divBdr>
        <w:top w:val="none" w:sz="0" w:space="0" w:color="auto"/>
        <w:left w:val="none" w:sz="0" w:space="0" w:color="auto"/>
        <w:bottom w:val="none" w:sz="0" w:space="0" w:color="auto"/>
        <w:right w:val="none" w:sz="0" w:space="0" w:color="auto"/>
      </w:divBdr>
      <w:divsChild>
        <w:div w:id="326058468">
          <w:marLeft w:val="0"/>
          <w:marRight w:val="0"/>
          <w:marTop w:val="0"/>
          <w:marBottom w:val="0"/>
          <w:divBdr>
            <w:top w:val="none" w:sz="0" w:space="0" w:color="auto"/>
            <w:left w:val="none" w:sz="0" w:space="0" w:color="auto"/>
            <w:bottom w:val="none" w:sz="0" w:space="0" w:color="auto"/>
            <w:right w:val="none" w:sz="0" w:space="0" w:color="auto"/>
          </w:divBdr>
        </w:div>
      </w:divsChild>
    </w:div>
    <w:div w:id="1558972731">
      <w:bodyDiv w:val="1"/>
      <w:marLeft w:val="0"/>
      <w:marRight w:val="0"/>
      <w:marTop w:val="0"/>
      <w:marBottom w:val="0"/>
      <w:divBdr>
        <w:top w:val="none" w:sz="0" w:space="0" w:color="auto"/>
        <w:left w:val="none" w:sz="0" w:space="0" w:color="auto"/>
        <w:bottom w:val="none" w:sz="0" w:space="0" w:color="auto"/>
        <w:right w:val="none" w:sz="0" w:space="0" w:color="auto"/>
      </w:divBdr>
    </w:div>
    <w:div w:id="1636326276">
      <w:bodyDiv w:val="1"/>
      <w:marLeft w:val="0"/>
      <w:marRight w:val="0"/>
      <w:marTop w:val="0"/>
      <w:marBottom w:val="0"/>
      <w:divBdr>
        <w:top w:val="none" w:sz="0" w:space="0" w:color="auto"/>
        <w:left w:val="none" w:sz="0" w:space="0" w:color="auto"/>
        <w:bottom w:val="none" w:sz="0" w:space="0" w:color="auto"/>
        <w:right w:val="none" w:sz="0" w:space="0" w:color="auto"/>
      </w:divBdr>
    </w:div>
    <w:div w:id="1639383659">
      <w:bodyDiv w:val="1"/>
      <w:marLeft w:val="0"/>
      <w:marRight w:val="0"/>
      <w:marTop w:val="0"/>
      <w:marBottom w:val="0"/>
      <w:divBdr>
        <w:top w:val="none" w:sz="0" w:space="0" w:color="auto"/>
        <w:left w:val="none" w:sz="0" w:space="0" w:color="auto"/>
        <w:bottom w:val="none" w:sz="0" w:space="0" w:color="auto"/>
        <w:right w:val="none" w:sz="0" w:space="0" w:color="auto"/>
      </w:divBdr>
    </w:div>
    <w:div w:id="1657764740">
      <w:bodyDiv w:val="1"/>
      <w:marLeft w:val="0"/>
      <w:marRight w:val="0"/>
      <w:marTop w:val="0"/>
      <w:marBottom w:val="0"/>
      <w:divBdr>
        <w:top w:val="none" w:sz="0" w:space="0" w:color="auto"/>
        <w:left w:val="none" w:sz="0" w:space="0" w:color="auto"/>
        <w:bottom w:val="none" w:sz="0" w:space="0" w:color="auto"/>
        <w:right w:val="none" w:sz="0" w:space="0" w:color="auto"/>
      </w:divBdr>
    </w:div>
    <w:div w:id="1661469521">
      <w:bodyDiv w:val="1"/>
      <w:marLeft w:val="0"/>
      <w:marRight w:val="0"/>
      <w:marTop w:val="0"/>
      <w:marBottom w:val="0"/>
      <w:divBdr>
        <w:top w:val="none" w:sz="0" w:space="0" w:color="auto"/>
        <w:left w:val="none" w:sz="0" w:space="0" w:color="auto"/>
        <w:bottom w:val="none" w:sz="0" w:space="0" w:color="auto"/>
        <w:right w:val="none" w:sz="0" w:space="0" w:color="auto"/>
      </w:divBdr>
    </w:div>
    <w:div w:id="1676346442">
      <w:bodyDiv w:val="1"/>
      <w:marLeft w:val="0"/>
      <w:marRight w:val="0"/>
      <w:marTop w:val="0"/>
      <w:marBottom w:val="0"/>
      <w:divBdr>
        <w:top w:val="none" w:sz="0" w:space="0" w:color="auto"/>
        <w:left w:val="none" w:sz="0" w:space="0" w:color="auto"/>
        <w:bottom w:val="none" w:sz="0" w:space="0" w:color="auto"/>
        <w:right w:val="none" w:sz="0" w:space="0" w:color="auto"/>
      </w:divBdr>
    </w:div>
    <w:div w:id="1687051214">
      <w:bodyDiv w:val="1"/>
      <w:marLeft w:val="0"/>
      <w:marRight w:val="0"/>
      <w:marTop w:val="0"/>
      <w:marBottom w:val="0"/>
      <w:divBdr>
        <w:top w:val="none" w:sz="0" w:space="0" w:color="auto"/>
        <w:left w:val="none" w:sz="0" w:space="0" w:color="auto"/>
        <w:bottom w:val="none" w:sz="0" w:space="0" w:color="auto"/>
        <w:right w:val="none" w:sz="0" w:space="0" w:color="auto"/>
      </w:divBdr>
    </w:div>
    <w:div w:id="1787458747">
      <w:bodyDiv w:val="1"/>
      <w:marLeft w:val="0"/>
      <w:marRight w:val="0"/>
      <w:marTop w:val="0"/>
      <w:marBottom w:val="0"/>
      <w:divBdr>
        <w:top w:val="none" w:sz="0" w:space="0" w:color="auto"/>
        <w:left w:val="none" w:sz="0" w:space="0" w:color="auto"/>
        <w:bottom w:val="none" w:sz="0" w:space="0" w:color="auto"/>
        <w:right w:val="none" w:sz="0" w:space="0" w:color="auto"/>
      </w:divBdr>
    </w:div>
    <w:div w:id="1788545036">
      <w:bodyDiv w:val="1"/>
      <w:marLeft w:val="0"/>
      <w:marRight w:val="0"/>
      <w:marTop w:val="0"/>
      <w:marBottom w:val="0"/>
      <w:divBdr>
        <w:top w:val="none" w:sz="0" w:space="0" w:color="auto"/>
        <w:left w:val="none" w:sz="0" w:space="0" w:color="auto"/>
        <w:bottom w:val="none" w:sz="0" w:space="0" w:color="auto"/>
        <w:right w:val="none" w:sz="0" w:space="0" w:color="auto"/>
      </w:divBdr>
      <w:divsChild>
        <w:div w:id="902368753">
          <w:marLeft w:val="0"/>
          <w:marRight w:val="0"/>
          <w:marTop w:val="0"/>
          <w:marBottom w:val="0"/>
          <w:divBdr>
            <w:top w:val="none" w:sz="0" w:space="0" w:color="auto"/>
            <w:left w:val="none" w:sz="0" w:space="0" w:color="auto"/>
            <w:bottom w:val="none" w:sz="0" w:space="0" w:color="auto"/>
            <w:right w:val="none" w:sz="0" w:space="0" w:color="auto"/>
          </w:divBdr>
        </w:div>
      </w:divsChild>
    </w:div>
    <w:div w:id="1818303406">
      <w:bodyDiv w:val="1"/>
      <w:marLeft w:val="0"/>
      <w:marRight w:val="0"/>
      <w:marTop w:val="0"/>
      <w:marBottom w:val="0"/>
      <w:divBdr>
        <w:top w:val="none" w:sz="0" w:space="0" w:color="auto"/>
        <w:left w:val="none" w:sz="0" w:space="0" w:color="auto"/>
        <w:bottom w:val="none" w:sz="0" w:space="0" w:color="auto"/>
        <w:right w:val="none" w:sz="0" w:space="0" w:color="auto"/>
      </w:divBdr>
    </w:div>
    <w:div w:id="1853182998">
      <w:bodyDiv w:val="1"/>
      <w:marLeft w:val="0"/>
      <w:marRight w:val="0"/>
      <w:marTop w:val="0"/>
      <w:marBottom w:val="0"/>
      <w:divBdr>
        <w:top w:val="none" w:sz="0" w:space="0" w:color="auto"/>
        <w:left w:val="none" w:sz="0" w:space="0" w:color="auto"/>
        <w:bottom w:val="none" w:sz="0" w:space="0" w:color="auto"/>
        <w:right w:val="none" w:sz="0" w:space="0" w:color="auto"/>
      </w:divBdr>
      <w:divsChild>
        <w:div w:id="698556057">
          <w:marLeft w:val="0"/>
          <w:marRight w:val="0"/>
          <w:marTop w:val="0"/>
          <w:marBottom w:val="0"/>
          <w:divBdr>
            <w:top w:val="none" w:sz="0" w:space="0" w:color="auto"/>
            <w:left w:val="none" w:sz="0" w:space="0" w:color="auto"/>
            <w:bottom w:val="none" w:sz="0" w:space="0" w:color="auto"/>
            <w:right w:val="none" w:sz="0" w:space="0" w:color="auto"/>
          </w:divBdr>
        </w:div>
      </w:divsChild>
    </w:div>
    <w:div w:id="1872455938">
      <w:bodyDiv w:val="1"/>
      <w:marLeft w:val="0"/>
      <w:marRight w:val="0"/>
      <w:marTop w:val="0"/>
      <w:marBottom w:val="0"/>
      <w:divBdr>
        <w:top w:val="none" w:sz="0" w:space="0" w:color="auto"/>
        <w:left w:val="none" w:sz="0" w:space="0" w:color="auto"/>
        <w:bottom w:val="none" w:sz="0" w:space="0" w:color="auto"/>
        <w:right w:val="none" w:sz="0" w:space="0" w:color="auto"/>
      </w:divBdr>
    </w:div>
    <w:div w:id="1889492709">
      <w:bodyDiv w:val="1"/>
      <w:marLeft w:val="0"/>
      <w:marRight w:val="0"/>
      <w:marTop w:val="0"/>
      <w:marBottom w:val="0"/>
      <w:divBdr>
        <w:top w:val="none" w:sz="0" w:space="0" w:color="auto"/>
        <w:left w:val="none" w:sz="0" w:space="0" w:color="auto"/>
        <w:bottom w:val="none" w:sz="0" w:space="0" w:color="auto"/>
        <w:right w:val="none" w:sz="0" w:space="0" w:color="auto"/>
      </w:divBdr>
    </w:div>
    <w:div w:id="1893805989">
      <w:bodyDiv w:val="1"/>
      <w:marLeft w:val="0"/>
      <w:marRight w:val="0"/>
      <w:marTop w:val="0"/>
      <w:marBottom w:val="0"/>
      <w:divBdr>
        <w:top w:val="none" w:sz="0" w:space="0" w:color="auto"/>
        <w:left w:val="none" w:sz="0" w:space="0" w:color="auto"/>
        <w:bottom w:val="none" w:sz="0" w:space="0" w:color="auto"/>
        <w:right w:val="none" w:sz="0" w:space="0" w:color="auto"/>
      </w:divBdr>
    </w:div>
    <w:div w:id="1895385493">
      <w:bodyDiv w:val="1"/>
      <w:marLeft w:val="0"/>
      <w:marRight w:val="0"/>
      <w:marTop w:val="0"/>
      <w:marBottom w:val="0"/>
      <w:divBdr>
        <w:top w:val="none" w:sz="0" w:space="0" w:color="auto"/>
        <w:left w:val="none" w:sz="0" w:space="0" w:color="auto"/>
        <w:bottom w:val="none" w:sz="0" w:space="0" w:color="auto"/>
        <w:right w:val="none" w:sz="0" w:space="0" w:color="auto"/>
      </w:divBdr>
    </w:div>
    <w:div w:id="1998998940">
      <w:bodyDiv w:val="1"/>
      <w:marLeft w:val="0"/>
      <w:marRight w:val="0"/>
      <w:marTop w:val="0"/>
      <w:marBottom w:val="0"/>
      <w:divBdr>
        <w:top w:val="none" w:sz="0" w:space="0" w:color="auto"/>
        <w:left w:val="none" w:sz="0" w:space="0" w:color="auto"/>
        <w:bottom w:val="none" w:sz="0" w:space="0" w:color="auto"/>
        <w:right w:val="none" w:sz="0" w:space="0" w:color="auto"/>
      </w:divBdr>
      <w:divsChild>
        <w:div w:id="414909860">
          <w:marLeft w:val="0"/>
          <w:marRight w:val="0"/>
          <w:marTop w:val="0"/>
          <w:marBottom w:val="0"/>
          <w:divBdr>
            <w:top w:val="none" w:sz="0" w:space="0" w:color="auto"/>
            <w:left w:val="none" w:sz="0" w:space="0" w:color="auto"/>
            <w:bottom w:val="none" w:sz="0" w:space="0" w:color="auto"/>
            <w:right w:val="none" w:sz="0" w:space="0" w:color="auto"/>
          </w:divBdr>
        </w:div>
        <w:div w:id="802623352">
          <w:marLeft w:val="0"/>
          <w:marRight w:val="0"/>
          <w:marTop w:val="0"/>
          <w:marBottom w:val="0"/>
          <w:divBdr>
            <w:top w:val="none" w:sz="0" w:space="0" w:color="auto"/>
            <w:left w:val="none" w:sz="0" w:space="0" w:color="auto"/>
            <w:bottom w:val="none" w:sz="0" w:space="0" w:color="auto"/>
            <w:right w:val="none" w:sz="0" w:space="0" w:color="auto"/>
          </w:divBdr>
        </w:div>
        <w:div w:id="884680856">
          <w:marLeft w:val="0"/>
          <w:marRight w:val="0"/>
          <w:marTop w:val="0"/>
          <w:marBottom w:val="0"/>
          <w:divBdr>
            <w:top w:val="none" w:sz="0" w:space="0" w:color="auto"/>
            <w:left w:val="none" w:sz="0" w:space="0" w:color="auto"/>
            <w:bottom w:val="none" w:sz="0" w:space="0" w:color="auto"/>
            <w:right w:val="none" w:sz="0" w:space="0" w:color="auto"/>
          </w:divBdr>
        </w:div>
        <w:div w:id="1058895825">
          <w:marLeft w:val="0"/>
          <w:marRight w:val="0"/>
          <w:marTop w:val="0"/>
          <w:marBottom w:val="0"/>
          <w:divBdr>
            <w:top w:val="none" w:sz="0" w:space="0" w:color="auto"/>
            <w:left w:val="none" w:sz="0" w:space="0" w:color="auto"/>
            <w:bottom w:val="none" w:sz="0" w:space="0" w:color="auto"/>
            <w:right w:val="none" w:sz="0" w:space="0" w:color="auto"/>
          </w:divBdr>
        </w:div>
        <w:div w:id="1082723735">
          <w:marLeft w:val="0"/>
          <w:marRight w:val="0"/>
          <w:marTop w:val="0"/>
          <w:marBottom w:val="0"/>
          <w:divBdr>
            <w:top w:val="none" w:sz="0" w:space="0" w:color="auto"/>
            <w:left w:val="none" w:sz="0" w:space="0" w:color="auto"/>
            <w:bottom w:val="none" w:sz="0" w:space="0" w:color="auto"/>
            <w:right w:val="none" w:sz="0" w:space="0" w:color="auto"/>
          </w:divBdr>
        </w:div>
        <w:div w:id="1199976628">
          <w:marLeft w:val="0"/>
          <w:marRight w:val="0"/>
          <w:marTop w:val="0"/>
          <w:marBottom w:val="0"/>
          <w:divBdr>
            <w:top w:val="none" w:sz="0" w:space="0" w:color="auto"/>
            <w:left w:val="none" w:sz="0" w:space="0" w:color="auto"/>
            <w:bottom w:val="none" w:sz="0" w:space="0" w:color="auto"/>
            <w:right w:val="none" w:sz="0" w:space="0" w:color="auto"/>
          </w:divBdr>
        </w:div>
        <w:div w:id="1736078201">
          <w:marLeft w:val="0"/>
          <w:marRight w:val="0"/>
          <w:marTop w:val="0"/>
          <w:marBottom w:val="0"/>
          <w:divBdr>
            <w:top w:val="none" w:sz="0" w:space="0" w:color="auto"/>
            <w:left w:val="none" w:sz="0" w:space="0" w:color="auto"/>
            <w:bottom w:val="none" w:sz="0" w:space="0" w:color="auto"/>
            <w:right w:val="none" w:sz="0" w:space="0" w:color="auto"/>
          </w:divBdr>
        </w:div>
        <w:div w:id="1828671111">
          <w:marLeft w:val="0"/>
          <w:marRight w:val="0"/>
          <w:marTop w:val="0"/>
          <w:marBottom w:val="0"/>
          <w:divBdr>
            <w:top w:val="none" w:sz="0" w:space="0" w:color="auto"/>
            <w:left w:val="none" w:sz="0" w:space="0" w:color="auto"/>
            <w:bottom w:val="none" w:sz="0" w:space="0" w:color="auto"/>
            <w:right w:val="none" w:sz="0" w:space="0" w:color="auto"/>
          </w:divBdr>
        </w:div>
        <w:div w:id="1979138900">
          <w:marLeft w:val="0"/>
          <w:marRight w:val="0"/>
          <w:marTop w:val="0"/>
          <w:marBottom w:val="0"/>
          <w:divBdr>
            <w:top w:val="none" w:sz="0" w:space="0" w:color="auto"/>
            <w:left w:val="none" w:sz="0" w:space="0" w:color="auto"/>
            <w:bottom w:val="none" w:sz="0" w:space="0" w:color="auto"/>
            <w:right w:val="none" w:sz="0" w:space="0" w:color="auto"/>
          </w:divBdr>
        </w:div>
      </w:divsChild>
    </w:div>
    <w:div w:id="2097365228">
      <w:bodyDiv w:val="1"/>
      <w:marLeft w:val="0"/>
      <w:marRight w:val="0"/>
      <w:marTop w:val="0"/>
      <w:marBottom w:val="0"/>
      <w:divBdr>
        <w:top w:val="none" w:sz="0" w:space="0" w:color="auto"/>
        <w:left w:val="none" w:sz="0" w:space="0" w:color="auto"/>
        <w:bottom w:val="none" w:sz="0" w:space="0" w:color="auto"/>
        <w:right w:val="none" w:sz="0" w:space="0" w:color="auto"/>
      </w:divBdr>
    </w:div>
    <w:div w:id="2111049706">
      <w:bodyDiv w:val="1"/>
      <w:marLeft w:val="0"/>
      <w:marRight w:val="0"/>
      <w:marTop w:val="0"/>
      <w:marBottom w:val="0"/>
      <w:divBdr>
        <w:top w:val="none" w:sz="0" w:space="0" w:color="auto"/>
        <w:left w:val="none" w:sz="0" w:space="0" w:color="auto"/>
        <w:bottom w:val="none" w:sz="0" w:space="0" w:color="auto"/>
        <w:right w:val="none" w:sz="0" w:space="0" w:color="auto"/>
      </w:divBdr>
    </w:div>
    <w:div w:id="2117825153">
      <w:bodyDiv w:val="1"/>
      <w:marLeft w:val="0"/>
      <w:marRight w:val="0"/>
      <w:marTop w:val="0"/>
      <w:marBottom w:val="0"/>
      <w:divBdr>
        <w:top w:val="none" w:sz="0" w:space="0" w:color="auto"/>
        <w:left w:val="none" w:sz="0" w:space="0" w:color="auto"/>
        <w:bottom w:val="none" w:sz="0" w:space="0" w:color="auto"/>
        <w:right w:val="none" w:sz="0" w:space="0" w:color="auto"/>
      </w:divBdr>
    </w:div>
    <w:div w:id="2125691936">
      <w:bodyDiv w:val="1"/>
      <w:marLeft w:val="0"/>
      <w:marRight w:val="0"/>
      <w:marTop w:val="0"/>
      <w:marBottom w:val="0"/>
      <w:divBdr>
        <w:top w:val="none" w:sz="0" w:space="0" w:color="auto"/>
        <w:left w:val="none" w:sz="0" w:space="0" w:color="auto"/>
        <w:bottom w:val="none" w:sz="0" w:space="0" w:color="auto"/>
        <w:right w:val="none" w:sz="0" w:space="0" w:color="auto"/>
      </w:divBdr>
    </w:div>
    <w:div w:id="2131708035">
      <w:bodyDiv w:val="1"/>
      <w:marLeft w:val="0"/>
      <w:marRight w:val="0"/>
      <w:marTop w:val="0"/>
      <w:marBottom w:val="0"/>
      <w:divBdr>
        <w:top w:val="none" w:sz="0" w:space="0" w:color="auto"/>
        <w:left w:val="none" w:sz="0" w:space="0" w:color="auto"/>
        <w:bottom w:val="none" w:sz="0" w:space="0" w:color="auto"/>
        <w:right w:val="none" w:sz="0" w:space="0" w:color="auto"/>
      </w:divBdr>
    </w:div>
    <w:div w:id="213952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fontTable" Target="fontTable.xml"/><Relationship Id="rId170" Type="http://schemas.openxmlformats.org/officeDocument/2006/relationships/header" Target="header2.xml"/><Relationship Id="rId16" Type="http://schemas.microsoft.com/office/2011/relationships/commentsExtended" Target="commentsExtended.xml"/><Relationship Id="rId107" Type="http://schemas.openxmlformats.org/officeDocument/2006/relationships/image" Target="media/image87.png"/><Relationship Id="rId11" Type="http://schemas.openxmlformats.org/officeDocument/2006/relationships/image" Target="media/image1.jpg"/><Relationship Id="rId32" Type="http://schemas.openxmlformats.org/officeDocument/2006/relationships/image" Target="media/image17.png"/><Relationship Id="rId37" Type="http://schemas.openxmlformats.org/officeDocument/2006/relationships/hyperlink" Target="https://www.w3.org/WAI/WCAG21/Understanding/non-text-contrast.html"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9.png"/><Relationship Id="rId165" Type="http://schemas.openxmlformats.org/officeDocument/2006/relationships/hyperlink" Target="https://www.w3.org/WAI/tutorials/images/complex/"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footer" Target="footer1.xml"/><Relationship Id="rId176" Type="http://schemas.microsoft.com/office/2011/relationships/people" Target="people.xml"/><Relationship Id="rId12" Type="http://schemas.openxmlformats.org/officeDocument/2006/relationships/image" Target="media/image2.png"/><Relationship Id="rId17"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hyperlink" Target="https://www.w3.org/WAI/WCAG21/Understanding/non-text-contrast.html" TargetMode="External"/><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hyperlink" Target="https://www.w3.org/TR/WCAG21/" TargetMode="External"/><Relationship Id="rId166" Type="http://schemas.openxmlformats.org/officeDocument/2006/relationships/hyperlink" Target="https://www.adobe.com/accessibility/products/acrobat/using-acrobat-pro-accessibility-checker.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image" Target="media/image94.png"/><Relationship Id="rId119"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www.w3.org/TR/WCAG20/" TargetMode="External"/><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hyperlink" Target="https://www.pearson.com/accessibility-guidelines.html" TargetMode="External"/><Relationship Id="rId169" Type="http://schemas.openxmlformats.org/officeDocument/2006/relationships/header" Target="header1.xml"/><Relationship Id="rId177"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footer" Target="footer2.xml"/><Relationship Id="rId13" Type="http://schemas.openxmlformats.org/officeDocument/2006/relationships/hyperlink" Target="https://www.pearson.com/accessibility-guidelines.html" TargetMode="External"/><Relationship Id="rId18" Type="http://schemas.microsoft.com/office/2018/08/relationships/commentsExtensible" Target="commentsExtensible.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hyperlink" Target="https://helpx.adobe.com/in/acrobat/using/pdf-form-field-properties.html" TargetMode="External"/><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hyperlink" Target="https://www.access-for-all.ch/en/pdf-accessibility-checker.html" TargetMode="Externa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hyperlink" Target="https://www.w3.org/TR/WCAG20-TECHS/pdf"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1.png"/><Relationship Id="rId173" Type="http://schemas.openxmlformats.org/officeDocument/2006/relationships/header" Target="header3.xm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www.w3.org/WAI/WCAG21/Understanding/non-text-contrast.html"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hyperlink" Target="https://www.w3.org/WAI/tutorials/images/decision-tree/"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hyperlink" Target="https://www.pdfa.org/resource/the-matterhorn-protocol-1-02/"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footer" Target="footer3.xml"/><Relationship Id="rId15" Type="http://schemas.openxmlformats.org/officeDocument/2006/relationships/comments" Target="comments.xml"/><Relationship Id="rId36" Type="http://schemas.openxmlformats.org/officeDocument/2006/relationships/hyperlink" Target="https://www.w3.org/WAI/WCAG21/Understanding/non-text-contrast.html" TargetMode="External"/><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A08DBD9DBEFDC4E9F32147BAF5F6A7C" ma:contentTypeVersion="11" ma:contentTypeDescription="Create a new document." ma:contentTypeScope="" ma:versionID="5f17300e2bc0ffe97f725ad8a2b76019">
  <xsd:schema xmlns:xsd="http://www.w3.org/2001/XMLSchema" xmlns:xs="http://www.w3.org/2001/XMLSchema" xmlns:p="http://schemas.microsoft.com/office/2006/metadata/properties" xmlns:ns2="8213ff58-4912-459f-a164-5c8a9ed7a8aa" xmlns:ns3="a789dd31-553d-4fc2-954c-ea467d322717" targetNamespace="http://schemas.microsoft.com/office/2006/metadata/properties" ma:root="true" ma:fieldsID="203f36437ea610d6eea1ba69083e9660" ns2:_="" ns3:_="">
    <xsd:import namespace="8213ff58-4912-459f-a164-5c8a9ed7a8aa"/>
    <xsd:import namespace="a789dd31-553d-4fc2-954c-ea467d3227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13ff58-4912-459f-a164-5c8a9ed7a8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89dd31-553d-4fc2-954c-ea467d32271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B4227-B144-498E-A5FA-752EEC035541}">
  <ds:schemaRefs>
    <ds:schemaRef ds:uri="http://schemas.microsoft.com/sharepoint/v3/contenttype/forms"/>
  </ds:schemaRefs>
</ds:datastoreItem>
</file>

<file path=customXml/itemProps2.xml><?xml version="1.0" encoding="utf-8"?>
<ds:datastoreItem xmlns:ds="http://schemas.openxmlformats.org/officeDocument/2006/customXml" ds:itemID="{E3E3402C-8597-4F17-8C25-8398C3293E2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725AED7-0E46-4130-ACD5-F018BF7C65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13ff58-4912-459f-a164-5c8a9ed7a8aa"/>
    <ds:schemaRef ds:uri="a789dd31-553d-4fc2-954c-ea467d3227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BF26EF-8737-4B97-AB88-B1A8D68FCE6E}">
  <ds:schemaRefs>
    <ds:schemaRef ds:uri="http://schemas.openxmlformats.org/officeDocument/2006/bibliography"/>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Metadata/LabelInfo1.xml><?xml version="1.0" encoding="utf-8"?>
<clbl:labelList xmlns:clbl="http://schemas.microsoft.com/office/2020/mipLabelMetadata"/>
</file>

<file path=docMetadata/LabelInfo2.xml><?xml version="1.0" encoding="utf-8"?>
<clbl:labelList xmlns:clbl="http://schemas.microsoft.com/office/2020/mipLabelMetadata"/>
</file>

<file path=docMetadata/LabelInfo3.xml><?xml version="1.0" encoding="utf-8"?>
<clbl:labelList xmlns:clbl="http://schemas.microsoft.com/office/2020/mipLabelMetadata"/>
</file>

<file path=docMetadata/LabelInfo4.xml><?xml version="1.0" encoding="utf-8"?>
<clbl:labelList xmlns:clbl="http://schemas.microsoft.com/office/2020/mipLabelMetadata"/>
</file>

<file path=docMetadata/LabelInfo5.xml><?xml version="1.0" encoding="utf-8"?>
<clbl:labelList xmlns:clbl="http://schemas.microsoft.com/office/2020/mipLabelMetadata"/>
</file>

<file path=docMetadata/LabelInfo6.xml><?xml version="1.0" encoding="utf-8"?>
<clbl:labelList xmlns:clbl="http://schemas.microsoft.com/office/2020/mipLabelMetadata"/>
</file>

<file path=docMetadata/LabelInfo7.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7862</TotalTime>
  <Pages>143</Pages>
  <Words>21618</Words>
  <Characters>123226</Characters>
  <Application>Microsoft Office Word</Application>
  <DocSecurity>0</DocSecurity>
  <Lines>1026</Lines>
  <Paragraphs>289</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Pearson PDF Accessibility Playbook</vt:lpstr>
      <vt:lpstr>    Contents</vt:lpstr>
      <vt:lpstr>    INTRODUCTION </vt:lpstr>
      <vt:lpstr>        Intended Audience </vt:lpstr>
      <vt:lpstr>    INTRODUCTION TO ACCESSIBILITY</vt:lpstr>
      <vt:lpstr>        What is PDF Accessibility? </vt:lpstr>
      <vt:lpstr>        Need for Accessibility</vt:lpstr>
      <vt:lpstr>        How people with disabilities use PDF documents?</vt:lpstr>
      <vt:lpstr>        Pearson Accessibility Guidelines</vt:lpstr>
      <vt:lpstr>        WCAG 2.1</vt:lpstr>
      <vt:lpstr>        </vt:lpstr>
      <vt:lpstr>    IMAGES</vt:lpstr>
      <vt:lpstr>        Types of Images</vt:lpstr>
      <vt:lpstr>        Alternate text for Images</vt:lpstr>
      <vt:lpstr>        Informative Images</vt:lpstr>
      <vt:lpstr>        Decorative Images</vt:lpstr>
      <vt:lpstr>        Graphs, Charts and Diagrams</vt:lpstr>
      <vt:lpstr>        Layered Images</vt:lpstr>
      <vt:lpstr>        Images of text</vt:lpstr>
      <vt:lpstr>    COLOR</vt:lpstr>
      <vt:lpstr>        Use Color wisely</vt:lpstr>
      <vt:lpstr>        Color Contrast</vt:lpstr>
      <vt:lpstr>        Contrast for Text Content</vt:lpstr>
      <vt:lpstr>        Contrast for Non-Text Content </vt:lpstr>
      <vt:lpstr>    HEADINGS</vt:lpstr>
      <vt:lpstr>        Heading Structure</vt:lpstr>
      <vt:lpstr>        Heading Text</vt:lpstr>
      <vt:lpstr>    LISTS</vt:lpstr>
      <vt:lpstr>        Ordered Lists</vt:lpstr>
      <vt:lpstr>        Unordered Lists</vt:lpstr>
      <vt:lpstr>        Nested Lists</vt:lpstr>
      <vt:lpstr>    TABLES</vt:lpstr>
      <vt:lpstr>        Layout Tables</vt:lpstr>
      <vt:lpstr>        Simple data Tables</vt:lpstr>
      <vt:lpstr>        Complex data Tables</vt:lpstr>
      <vt:lpstr>    TITLE, LANGUAGE AND CONTENT</vt:lpstr>
      <vt:lpstr>        Descriptive file title</vt:lpstr>
      <vt:lpstr>        Primary Language</vt:lpstr>
      <vt:lpstr>        Secondary Language</vt:lpstr>
      <vt:lpstr>        Abbreviations and Acronyms</vt:lpstr>
      <vt:lpstr>    STEM EQUATIONS</vt:lpstr>
      <vt:lpstr>        Alternate text for formula tags</vt:lpstr>
      <vt:lpstr>    READING AND TAGGING ORDER</vt:lpstr>
      <vt:lpstr>        Tag order</vt:lpstr>
      <vt:lpstr>        Content Order</vt:lpstr>
      <vt:lpstr>    LINKS</vt:lpstr>
      <vt:lpstr>        OBJR</vt:lpstr>
      <vt:lpstr>        Descriptive Link Text</vt:lpstr>
    </vt:vector>
  </TitlesOfParts>
  <Company/>
  <LinksUpToDate>false</LinksUpToDate>
  <CharactersWithSpaces>144555</CharactersWithSpaces>
  <SharedDoc>false</SharedDoc>
  <HLinks>
    <vt:vector size="498" baseType="variant">
      <vt:variant>
        <vt:i4>7995490</vt:i4>
      </vt:variant>
      <vt:variant>
        <vt:i4>456</vt:i4>
      </vt:variant>
      <vt:variant>
        <vt:i4>0</vt:i4>
      </vt:variant>
      <vt:variant>
        <vt:i4>5</vt:i4>
      </vt:variant>
      <vt:variant>
        <vt:lpwstr>https://www.w3.org/WAI/tutorials/images/decision-tree/</vt:lpwstr>
      </vt:variant>
      <vt:variant>
        <vt:lpwstr/>
      </vt:variant>
      <vt:variant>
        <vt:i4>7012449</vt:i4>
      </vt:variant>
      <vt:variant>
        <vt:i4>453</vt:i4>
      </vt:variant>
      <vt:variant>
        <vt:i4>0</vt:i4>
      </vt:variant>
      <vt:variant>
        <vt:i4>5</vt:i4>
      </vt:variant>
      <vt:variant>
        <vt:lpwstr>https://www.access-for-all.ch/en/pdf-accessibility-checker.html</vt:lpwstr>
      </vt:variant>
      <vt:variant>
        <vt:lpwstr/>
      </vt:variant>
      <vt:variant>
        <vt:i4>1638414</vt:i4>
      </vt:variant>
      <vt:variant>
        <vt:i4>450</vt:i4>
      </vt:variant>
      <vt:variant>
        <vt:i4>0</vt:i4>
      </vt:variant>
      <vt:variant>
        <vt:i4>5</vt:i4>
      </vt:variant>
      <vt:variant>
        <vt:lpwstr>https://www.adobe.com/accessibility/products/acrobat/using-acrobat-pro-accessibility-checker.html</vt:lpwstr>
      </vt:variant>
      <vt:variant>
        <vt:lpwstr/>
      </vt:variant>
      <vt:variant>
        <vt:i4>1704025</vt:i4>
      </vt:variant>
      <vt:variant>
        <vt:i4>447</vt:i4>
      </vt:variant>
      <vt:variant>
        <vt:i4>0</vt:i4>
      </vt:variant>
      <vt:variant>
        <vt:i4>5</vt:i4>
      </vt:variant>
      <vt:variant>
        <vt:lpwstr>https://www.w3.org/WAI/tutorials/images/complex/</vt:lpwstr>
      </vt:variant>
      <vt:variant>
        <vt:lpwstr/>
      </vt:variant>
      <vt:variant>
        <vt:i4>1638430</vt:i4>
      </vt:variant>
      <vt:variant>
        <vt:i4>444</vt:i4>
      </vt:variant>
      <vt:variant>
        <vt:i4>0</vt:i4>
      </vt:variant>
      <vt:variant>
        <vt:i4>5</vt:i4>
      </vt:variant>
      <vt:variant>
        <vt:lpwstr>https://www.pearson.com/accessibility-guidelines.html</vt:lpwstr>
      </vt:variant>
      <vt:variant>
        <vt:lpwstr/>
      </vt:variant>
      <vt:variant>
        <vt:i4>7536746</vt:i4>
      </vt:variant>
      <vt:variant>
        <vt:i4>441</vt:i4>
      </vt:variant>
      <vt:variant>
        <vt:i4>0</vt:i4>
      </vt:variant>
      <vt:variant>
        <vt:i4>5</vt:i4>
      </vt:variant>
      <vt:variant>
        <vt:lpwstr>https://www.pdfa.org/resource/the-matterhorn-protocol-1-02/</vt:lpwstr>
      </vt:variant>
      <vt:variant>
        <vt:lpwstr/>
      </vt:variant>
      <vt:variant>
        <vt:i4>7209081</vt:i4>
      </vt:variant>
      <vt:variant>
        <vt:i4>438</vt:i4>
      </vt:variant>
      <vt:variant>
        <vt:i4>0</vt:i4>
      </vt:variant>
      <vt:variant>
        <vt:i4>5</vt:i4>
      </vt:variant>
      <vt:variant>
        <vt:lpwstr>https://www.w3.org/TR/WCAG20-TECHS/pdf</vt:lpwstr>
      </vt:variant>
      <vt:variant>
        <vt:lpwstr/>
      </vt:variant>
      <vt:variant>
        <vt:i4>1900562</vt:i4>
      </vt:variant>
      <vt:variant>
        <vt:i4>435</vt:i4>
      </vt:variant>
      <vt:variant>
        <vt:i4>0</vt:i4>
      </vt:variant>
      <vt:variant>
        <vt:i4>5</vt:i4>
      </vt:variant>
      <vt:variant>
        <vt:lpwstr>https://www.w3.org/TR/WCAG21/</vt:lpwstr>
      </vt:variant>
      <vt:variant>
        <vt:lpwstr/>
      </vt:variant>
      <vt:variant>
        <vt:i4>1179775</vt:i4>
      </vt:variant>
      <vt:variant>
        <vt:i4>432</vt:i4>
      </vt:variant>
      <vt:variant>
        <vt:i4>0</vt:i4>
      </vt:variant>
      <vt:variant>
        <vt:i4>5</vt:i4>
      </vt:variant>
      <vt:variant>
        <vt:lpwstr>https://helpx.adobe.com/in/acrobat/using/pdf-form-field-properties.html</vt:lpwstr>
      </vt:variant>
      <vt:variant>
        <vt:lpwstr>options_tab_for_form_field_properties</vt:lpwstr>
      </vt:variant>
      <vt:variant>
        <vt:i4>2490480</vt:i4>
      </vt:variant>
      <vt:variant>
        <vt:i4>429</vt:i4>
      </vt:variant>
      <vt:variant>
        <vt:i4>0</vt:i4>
      </vt:variant>
      <vt:variant>
        <vt:i4>5</vt:i4>
      </vt:variant>
      <vt:variant>
        <vt:lpwstr>http://www.w3.org/TR/WCAG20/</vt:lpwstr>
      </vt:variant>
      <vt:variant>
        <vt:lpwstr>webpagedef</vt:lpwstr>
      </vt:variant>
      <vt:variant>
        <vt:i4>7864442</vt:i4>
      </vt:variant>
      <vt:variant>
        <vt:i4>426</vt:i4>
      </vt:variant>
      <vt:variant>
        <vt:i4>0</vt:i4>
      </vt:variant>
      <vt:variant>
        <vt:i4>5</vt:i4>
      </vt:variant>
      <vt:variant>
        <vt:lpwstr>https://www.w3.org/WAI/WCAG21/Understanding/non-text-contrast.html</vt:lpwstr>
      </vt:variant>
      <vt:variant>
        <vt:lpwstr>dfn-state</vt:lpwstr>
      </vt:variant>
      <vt:variant>
        <vt:i4>6422633</vt:i4>
      </vt:variant>
      <vt:variant>
        <vt:i4>423</vt:i4>
      </vt:variant>
      <vt:variant>
        <vt:i4>0</vt:i4>
      </vt:variant>
      <vt:variant>
        <vt:i4>5</vt:i4>
      </vt:variant>
      <vt:variant>
        <vt:lpwstr>https://www.w3.org/WAI/WCAG21/Understanding/non-text-contrast.html</vt:lpwstr>
      </vt:variant>
      <vt:variant>
        <vt:lpwstr>dfn-user-interface-component</vt:lpwstr>
      </vt:variant>
      <vt:variant>
        <vt:i4>2031681</vt:i4>
      </vt:variant>
      <vt:variant>
        <vt:i4>420</vt:i4>
      </vt:variant>
      <vt:variant>
        <vt:i4>0</vt:i4>
      </vt:variant>
      <vt:variant>
        <vt:i4>5</vt:i4>
      </vt:variant>
      <vt:variant>
        <vt:lpwstr>https://www.w3.org/WAI/WCAG21/Understanding/non-text-contrast.html</vt:lpwstr>
      </vt:variant>
      <vt:variant>
        <vt:lpwstr>dfn-contrast-ratio</vt:lpwstr>
      </vt:variant>
      <vt:variant>
        <vt:i4>7405687</vt:i4>
      </vt:variant>
      <vt:variant>
        <vt:i4>417</vt:i4>
      </vt:variant>
      <vt:variant>
        <vt:i4>0</vt:i4>
      </vt:variant>
      <vt:variant>
        <vt:i4>5</vt:i4>
      </vt:variant>
      <vt:variant>
        <vt:lpwstr>https://www.w3.org/WAI/WCAG21/Understanding/non-text-contrast.html</vt:lpwstr>
      </vt:variant>
      <vt:variant>
        <vt:lpwstr>dfn-presentation</vt:lpwstr>
      </vt:variant>
      <vt:variant>
        <vt:i4>1048630</vt:i4>
      </vt:variant>
      <vt:variant>
        <vt:i4>410</vt:i4>
      </vt:variant>
      <vt:variant>
        <vt:i4>0</vt:i4>
      </vt:variant>
      <vt:variant>
        <vt:i4>5</vt:i4>
      </vt:variant>
      <vt:variant>
        <vt:lpwstr/>
      </vt:variant>
      <vt:variant>
        <vt:lpwstr>_Toc53077546</vt:lpwstr>
      </vt:variant>
      <vt:variant>
        <vt:i4>1245238</vt:i4>
      </vt:variant>
      <vt:variant>
        <vt:i4>404</vt:i4>
      </vt:variant>
      <vt:variant>
        <vt:i4>0</vt:i4>
      </vt:variant>
      <vt:variant>
        <vt:i4>5</vt:i4>
      </vt:variant>
      <vt:variant>
        <vt:lpwstr/>
      </vt:variant>
      <vt:variant>
        <vt:lpwstr>_Toc53077545</vt:lpwstr>
      </vt:variant>
      <vt:variant>
        <vt:i4>1179702</vt:i4>
      </vt:variant>
      <vt:variant>
        <vt:i4>398</vt:i4>
      </vt:variant>
      <vt:variant>
        <vt:i4>0</vt:i4>
      </vt:variant>
      <vt:variant>
        <vt:i4>5</vt:i4>
      </vt:variant>
      <vt:variant>
        <vt:lpwstr/>
      </vt:variant>
      <vt:variant>
        <vt:lpwstr>_Toc53077544</vt:lpwstr>
      </vt:variant>
      <vt:variant>
        <vt:i4>1376310</vt:i4>
      </vt:variant>
      <vt:variant>
        <vt:i4>392</vt:i4>
      </vt:variant>
      <vt:variant>
        <vt:i4>0</vt:i4>
      </vt:variant>
      <vt:variant>
        <vt:i4>5</vt:i4>
      </vt:variant>
      <vt:variant>
        <vt:lpwstr/>
      </vt:variant>
      <vt:variant>
        <vt:lpwstr>_Toc53077543</vt:lpwstr>
      </vt:variant>
      <vt:variant>
        <vt:i4>1310774</vt:i4>
      </vt:variant>
      <vt:variant>
        <vt:i4>386</vt:i4>
      </vt:variant>
      <vt:variant>
        <vt:i4>0</vt:i4>
      </vt:variant>
      <vt:variant>
        <vt:i4>5</vt:i4>
      </vt:variant>
      <vt:variant>
        <vt:lpwstr/>
      </vt:variant>
      <vt:variant>
        <vt:lpwstr>_Toc53077542</vt:lpwstr>
      </vt:variant>
      <vt:variant>
        <vt:i4>1507382</vt:i4>
      </vt:variant>
      <vt:variant>
        <vt:i4>380</vt:i4>
      </vt:variant>
      <vt:variant>
        <vt:i4>0</vt:i4>
      </vt:variant>
      <vt:variant>
        <vt:i4>5</vt:i4>
      </vt:variant>
      <vt:variant>
        <vt:lpwstr/>
      </vt:variant>
      <vt:variant>
        <vt:lpwstr>_Toc53077541</vt:lpwstr>
      </vt:variant>
      <vt:variant>
        <vt:i4>1441846</vt:i4>
      </vt:variant>
      <vt:variant>
        <vt:i4>374</vt:i4>
      </vt:variant>
      <vt:variant>
        <vt:i4>0</vt:i4>
      </vt:variant>
      <vt:variant>
        <vt:i4>5</vt:i4>
      </vt:variant>
      <vt:variant>
        <vt:lpwstr/>
      </vt:variant>
      <vt:variant>
        <vt:lpwstr>_Toc53077540</vt:lpwstr>
      </vt:variant>
      <vt:variant>
        <vt:i4>2031665</vt:i4>
      </vt:variant>
      <vt:variant>
        <vt:i4>368</vt:i4>
      </vt:variant>
      <vt:variant>
        <vt:i4>0</vt:i4>
      </vt:variant>
      <vt:variant>
        <vt:i4>5</vt:i4>
      </vt:variant>
      <vt:variant>
        <vt:lpwstr/>
      </vt:variant>
      <vt:variant>
        <vt:lpwstr>_Toc53077539</vt:lpwstr>
      </vt:variant>
      <vt:variant>
        <vt:i4>1966129</vt:i4>
      </vt:variant>
      <vt:variant>
        <vt:i4>362</vt:i4>
      </vt:variant>
      <vt:variant>
        <vt:i4>0</vt:i4>
      </vt:variant>
      <vt:variant>
        <vt:i4>5</vt:i4>
      </vt:variant>
      <vt:variant>
        <vt:lpwstr/>
      </vt:variant>
      <vt:variant>
        <vt:lpwstr>_Toc53077538</vt:lpwstr>
      </vt:variant>
      <vt:variant>
        <vt:i4>1114161</vt:i4>
      </vt:variant>
      <vt:variant>
        <vt:i4>356</vt:i4>
      </vt:variant>
      <vt:variant>
        <vt:i4>0</vt:i4>
      </vt:variant>
      <vt:variant>
        <vt:i4>5</vt:i4>
      </vt:variant>
      <vt:variant>
        <vt:lpwstr/>
      </vt:variant>
      <vt:variant>
        <vt:lpwstr>_Toc53077537</vt:lpwstr>
      </vt:variant>
      <vt:variant>
        <vt:i4>1048625</vt:i4>
      </vt:variant>
      <vt:variant>
        <vt:i4>350</vt:i4>
      </vt:variant>
      <vt:variant>
        <vt:i4>0</vt:i4>
      </vt:variant>
      <vt:variant>
        <vt:i4>5</vt:i4>
      </vt:variant>
      <vt:variant>
        <vt:lpwstr/>
      </vt:variant>
      <vt:variant>
        <vt:lpwstr>_Toc53077536</vt:lpwstr>
      </vt:variant>
      <vt:variant>
        <vt:i4>1245233</vt:i4>
      </vt:variant>
      <vt:variant>
        <vt:i4>344</vt:i4>
      </vt:variant>
      <vt:variant>
        <vt:i4>0</vt:i4>
      </vt:variant>
      <vt:variant>
        <vt:i4>5</vt:i4>
      </vt:variant>
      <vt:variant>
        <vt:lpwstr/>
      </vt:variant>
      <vt:variant>
        <vt:lpwstr>_Toc53077535</vt:lpwstr>
      </vt:variant>
      <vt:variant>
        <vt:i4>1179697</vt:i4>
      </vt:variant>
      <vt:variant>
        <vt:i4>338</vt:i4>
      </vt:variant>
      <vt:variant>
        <vt:i4>0</vt:i4>
      </vt:variant>
      <vt:variant>
        <vt:i4>5</vt:i4>
      </vt:variant>
      <vt:variant>
        <vt:lpwstr/>
      </vt:variant>
      <vt:variant>
        <vt:lpwstr>_Toc53077534</vt:lpwstr>
      </vt:variant>
      <vt:variant>
        <vt:i4>1376305</vt:i4>
      </vt:variant>
      <vt:variant>
        <vt:i4>332</vt:i4>
      </vt:variant>
      <vt:variant>
        <vt:i4>0</vt:i4>
      </vt:variant>
      <vt:variant>
        <vt:i4>5</vt:i4>
      </vt:variant>
      <vt:variant>
        <vt:lpwstr/>
      </vt:variant>
      <vt:variant>
        <vt:lpwstr>_Toc53077533</vt:lpwstr>
      </vt:variant>
      <vt:variant>
        <vt:i4>1310769</vt:i4>
      </vt:variant>
      <vt:variant>
        <vt:i4>326</vt:i4>
      </vt:variant>
      <vt:variant>
        <vt:i4>0</vt:i4>
      </vt:variant>
      <vt:variant>
        <vt:i4>5</vt:i4>
      </vt:variant>
      <vt:variant>
        <vt:lpwstr/>
      </vt:variant>
      <vt:variant>
        <vt:lpwstr>_Toc53077532</vt:lpwstr>
      </vt:variant>
      <vt:variant>
        <vt:i4>1507377</vt:i4>
      </vt:variant>
      <vt:variant>
        <vt:i4>320</vt:i4>
      </vt:variant>
      <vt:variant>
        <vt:i4>0</vt:i4>
      </vt:variant>
      <vt:variant>
        <vt:i4>5</vt:i4>
      </vt:variant>
      <vt:variant>
        <vt:lpwstr/>
      </vt:variant>
      <vt:variant>
        <vt:lpwstr>_Toc53077531</vt:lpwstr>
      </vt:variant>
      <vt:variant>
        <vt:i4>1441841</vt:i4>
      </vt:variant>
      <vt:variant>
        <vt:i4>314</vt:i4>
      </vt:variant>
      <vt:variant>
        <vt:i4>0</vt:i4>
      </vt:variant>
      <vt:variant>
        <vt:i4>5</vt:i4>
      </vt:variant>
      <vt:variant>
        <vt:lpwstr/>
      </vt:variant>
      <vt:variant>
        <vt:lpwstr>_Toc53077530</vt:lpwstr>
      </vt:variant>
      <vt:variant>
        <vt:i4>2031664</vt:i4>
      </vt:variant>
      <vt:variant>
        <vt:i4>308</vt:i4>
      </vt:variant>
      <vt:variant>
        <vt:i4>0</vt:i4>
      </vt:variant>
      <vt:variant>
        <vt:i4>5</vt:i4>
      </vt:variant>
      <vt:variant>
        <vt:lpwstr/>
      </vt:variant>
      <vt:variant>
        <vt:lpwstr>_Toc53077529</vt:lpwstr>
      </vt:variant>
      <vt:variant>
        <vt:i4>1966128</vt:i4>
      </vt:variant>
      <vt:variant>
        <vt:i4>302</vt:i4>
      </vt:variant>
      <vt:variant>
        <vt:i4>0</vt:i4>
      </vt:variant>
      <vt:variant>
        <vt:i4>5</vt:i4>
      </vt:variant>
      <vt:variant>
        <vt:lpwstr/>
      </vt:variant>
      <vt:variant>
        <vt:lpwstr>_Toc53077528</vt:lpwstr>
      </vt:variant>
      <vt:variant>
        <vt:i4>1114160</vt:i4>
      </vt:variant>
      <vt:variant>
        <vt:i4>296</vt:i4>
      </vt:variant>
      <vt:variant>
        <vt:i4>0</vt:i4>
      </vt:variant>
      <vt:variant>
        <vt:i4>5</vt:i4>
      </vt:variant>
      <vt:variant>
        <vt:lpwstr/>
      </vt:variant>
      <vt:variant>
        <vt:lpwstr>_Toc53077527</vt:lpwstr>
      </vt:variant>
      <vt:variant>
        <vt:i4>1048624</vt:i4>
      </vt:variant>
      <vt:variant>
        <vt:i4>290</vt:i4>
      </vt:variant>
      <vt:variant>
        <vt:i4>0</vt:i4>
      </vt:variant>
      <vt:variant>
        <vt:i4>5</vt:i4>
      </vt:variant>
      <vt:variant>
        <vt:lpwstr/>
      </vt:variant>
      <vt:variant>
        <vt:lpwstr>_Toc53077526</vt:lpwstr>
      </vt:variant>
      <vt:variant>
        <vt:i4>1245232</vt:i4>
      </vt:variant>
      <vt:variant>
        <vt:i4>284</vt:i4>
      </vt:variant>
      <vt:variant>
        <vt:i4>0</vt:i4>
      </vt:variant>
      <vt:variant>
        <vt:i4>5</vt:i4>
      </vt:variant>
      <vt:variant>
        <vt:lpwstr/>
      </vt:variant>
      <vt:variant>
        <vt:lpwstr>_Toc53077525</vt:lpwstr>
      </vt:variant>
      <vt:variant>
        <vt:i4>1179696</vt:i4>
      </vt:variant>
      <vt:variant>
        <vt:i4>278</vt:i4>
      </vt:variant>
      <vt:variant>
        <vt:i4>0</vt:i4>
      </vt:variant>
      <vt:variant>
        <vt:i4>5</vt:i4>
      </vt:variant>
      <vt:variant>
        <vt:lpwstr/>
      </vt:variant>
      <vt:variant>
        <vt:lpwstr>_Toc53077524</vt:lpwstr>
      </vt:variant>
      <vt:variant>
        <vt:i4>1376304</vt:i4>
      </vt:variant>
      <vt:variant>
        <vt:i4>272</vt:i4>
      </vt:variant>
      <vt:variant>
        <vt:i4>0</vt:i4>
      </vt:variant>
      <vt:variant>
        <vt:i4>5</vt:i4>
      </vt:variant>
      <vt:variant>
        <vt:lpwstr/>
      </vt:variant>
      <vt:variant>
        <vt:lpwstr>_Toc53077523</vt:lpwstr>
      </vt:variant>
      <vt:variant>
        <vt:i4>1310768</vt:i4>
      </vt:variant>
      <vt:variant>
        <vt:i4>266</vt:i4>
      </vt:variant>
      <vt:variant>
        <vt:i4>0</vt:i4>
      </vt:variant>
      <vt:variant>
        <vt:i4>5</vt:i4>
      </vt:variant>
      <vt:variant>
        <vt:lpwstr/>
      </vt:variant>
      <vt:variant>
        <vt:lpwstr>_Toc53077522</vt:lpwstr>
      </vt:variant>
      <vt:variant>
        <vt:i4>1507376</vt:i4>
      </vt:variant>
      <vt:variant>
        <vt:i4>260</vt:i4>
      </vt:variant>
      <vt:variant>
        <vt:i4>0</vt:i4>
      </vt:variant>
      <vt:variant>
        <vt:i4>5</vt:i4>
      </vt:variant>
      <vt:variant>
        <vt:lpwstr/>
      </vt:variant>
      <vt:variant>
        <vt:lpwstr>_Toc53077521</vt:lpwstr>
      </vt:variant>
      <vt:variant>
        <vt:i4>1441840</vt:i4>
      </vt:variant>
      <vt:variant>
        <vt:i4>254</vt:i4>
      </vt:variant>
      <vt:variant>
        <vt:i4>0</vt:i4>
      </vt:variant>
      <vt:variant>
        <vt:i4>5</vt:i4>
      </vt:variant>
      <vt:variant>
        <vt:lpwstr/>
      </vt:variant>
      <vt:variant>
        <vt:lpwstr>_Toc53077520</vt:lpwstr>
      </vt:variant>
      <vt:variant>
        <vt:i4>2031667</vt:i4>
      </vt:variant>
      <vt:variant>
        <vt:i4>248</vt:i4>
      </vt:variant>
      <vt:variant>
        <vt:i4>0</vt:i4>
      </vt:variant>
      <vt:variant>
        <vt:i4>5</vt:i4>
      </vt:variant>
      <vt:variant>
        <vt:lpwstr/>
      </vt:variant>
      <vt:variant>
        <vt:lpwstr>_Toc53077519</vt:lpwstr>
      </vt:variant>
      <vt:variant>
        <vt:i4>1966131</vt:i4>
      </vt:variant>
      <vt:variant>
        <vt:i4>242</vt:i4>
      </vt:variant>
      <vt:variant>
        <vt:i4>0</vt:i4>
      </vt:variant>
      <vt:variant>
        <vt:i4>5</vt:i4>
      </vt:variant>
      <vt:variant>
        <vt:lpwstr/>
      </vt:variant>
      <vt:variant>
        <vt:lpwstr>_Toc53077518</vt:lpwstr>
      </vt:variant>
      <vt:variant>
        <vt:i4>1114163</vt:i4>
      </vt:variant>
      <vt:variant>
        <vt:i4>236</vt:i4>
      </vt:variant>
      <vt:variant>
        <vt:i4>0</vt:i4>
      </vt:variant>
      <vt:variant>
        <vt:i4>5</vt:i4>
      </vt:variant>
      <vt:variant>
        <vt:lpwstr/>
      </vt:variant>
      <vt:variant>
        <vt:lpwstr>_Toc53077517</vt:lpwstr>
      </vt:variant>
      <vt:variant>
        <vt:i4>1048627</vt:i4>
      </vt:variant>
      <vt:variant>
        <vt:i4>230</vt:i4>
      </vt:variant>
      <vt:variant>
        <vt:i4>0</vt:i4>
      </vt:variant>
      <vt:variant>
        <vt:i4>5</vt:i4>
      </vt:variant>
      <vt:variant>
        <vt:lpwstr/>
      </vt:variant>
      <vt:variant>
        <vt:lpwstr>_Toc53077516</vt:lpwstr>
      </vt:variant>
      <vt:variant>
        <vt:i4>1245235</vt:i4>
      </vt:variant>
      <vt:variant>
        <vt:i4>224</vt:i4>
      </vt:variant>
      <vt:variant>
        <vt:i4>0</vt:i4>
      </vt:variant>
      <vt:variant>
        <vt:i4>5</vt:i4>
      </vt:variant>
      <vt:variant>
        <vt:lpwstr/>
      </vt:variant>
      <vt:variant>
        <vt:lpwstr>_Toc53077515</vt:lpwstr>
      </vt:variant>
      <vt:variant>
        <vt:i4>1179699</vt:i4>
      </vt:variant>
      <vt:variant>
        <vt:i4>218</vt:i4>
      </vt:variant>
      <vt:variant>
        <vt:i4>0</vt:i4>
      </vt:variant>
      <vt:variant>
        <vt:i4>5</vt:i4>
      </vt:variant>
      <vt:variant>
        <vt:lpwstr/>
      </vt:variant>
      <vt:variant>
        <vt:lpwstr>_Toc53077514</vt:lpwstr>
      </vt:variant>
      <vt:variant>
        <vt:i4>1376307</vt:i4>
      </vt:variant>
      <vt:variant>
        <vt:i4>212</vt:i4>
      </vt:variant>
      <vt:variant>
        <vt:i4>0</vt:i4>
      </vt:variant>
      <vt:variant>
        <vt:i4>5</vt:i4>
      </vt:variant>
      <vt:variant>
        <vt:lpwstr/>
      </vt:variant>
      <vt:variant>
        <vt:lpwstr>_Toc53077513</vt:lpwstr>
      </vt:variant>
      <vt:variant>
        <vt:i4>1310771</vt:i4>
      </vt:variant>
      <vt:variant>
        <vt:i4>206</vt:i4>
      </vt:variant>
      <vt:variant>
        <vt:i4>0</vt:i4>
      </vt:variant>
      <vt:variant>
        <vt:i4>5</vt:i4>
      </vt:variant>
      <vt:variant>
        <vt:lpwstr/>
      </vt:variant>
      <vt:variant>
        <vt:lpwstr>_Toc53077512</vt:lpwstr>
      </vt:variant>
      <vt:variant>
        <vt:i4>1507379</vt:i4>
      </vt:variant>
      <vt:variant>
        <vt:i4>200</vt:i4>
      </vt:variant>
      <vt:variant>
        <vt:i4>0</vt:i4>
      </vt:variant>
      <vt:variant>
        <vt:i4>5</vt:i4>
      </vt:variant>
      <vt:variant>
        <vt:lpwstr/>
      </vt:variant>
      <vt:variant>
        <vt:lpwstr>_Toc53077511</vt:lpwstr>
      </vt:variant>
      <vt:variant>
        <vt:i4>1441843</vt:i4>
      </vt:variant>
      <vt:variant>
        <vt:i4>194</vt:i4>
      </vt:variant>
      <vt:variant>
        <vt:i4>0</vt:i4>
      </vt:variant>
      <vt:variant>
        <vt:i4>5</vt:i4>
      </vt:variant>
      <vt:variant>
        <vt:lpwstr/>
      </vt:variant>
      <vt:variant>
        <vt:lpwstr>_Toc53077510</vt:lpwstr>
      </vt:variant>
      <vt:variant>
        <vt:i4>2031666</vt:i4>
      </vt:variant>
      <vt:variant>
        <vt:i4>188</vt:i4>
      </vt:variant>
      <vt:variant>
        <vt:i4>0</vt:i4>
      </vt:variant>
      <vt:variant>
        <vt:i4>5</vt:i4>
      </vt:variant>
      <vt:variant>
        <vt:lpwstr/>
      </vt:variant>
      <vt:variant>
        <vt:lpwstr>_Toc53077509</vt:lpwstr>
      </vt:variant>
      <vt:variant>
        <vt:i4>1966130</vt:i4>
      </vt:variant>
      <vt:variant>
        <vt:i4>182</vt:i4>
      </vt:variant>
      <vt:variant>
        <vt:i4>0</vt:i4>
      </vt:variant>
      <vt:variant>
        <vt:i4>5</vt:i4>
      </vt:variant>
      <vt:variant>
        <vt:lpwstr/>
      </vt:variant>
      <vt:variant>
        <vt:lpwstr>_Toc53077508</vt:lpwstr>
      </vt:variant>
      <vt:variant>
        <vt:i4>1114162</vt:i4>
      </vt:variant>
      <vt:variant>
        <vt:i4>176</vt:i4>
      </vt:variant>
      <vt:variant>
        <vt:i4>0</vt:i4>
      </vt:variant>
      <vt:variant>
        <vt:i4>5</vt:i4>
      </vt:variant>
      <vt:variant>
        <vt:lpwstr/>
      </vt:variant>
      <vt:variant>
        <vt:lpwstr>_Toc53077507</vt:lpwstr>
      </vt:variant>
      <vt:variant>
        <vt:i4>1048626</vt:i4>
      </vt:variant>
      <vt:variant>
        <vt:i4>170</vt:i4>
      </vt:variant>
      <vt:variant>
        <vt:i4>0</vt:i4>
      </vt:variant>
      <vt:variant>
        <vt:i4>5</vt:i4>
      </vt:variant>
      <vt:variant>
        <vt:lpwstr/>
      </vt:variant>
      <vt:variant>
        <vt:lpwstr>_Toc53077506</vt:lpwstr>
      </vt:variant>
      <vt:variant>
        <vt:i4>1245234</vt:i4>
      </vt:variant>
      <vt:variant>
        <vt:i4>164</vt:i4>
      </vt:variant>
      <vt:variant>
        <vt:i4>0</vt:i4>
      </vt:variant>
      <vt:variant>
        <vt:i4>5</vt:i4>
      </vt:variant>
      <vt:variant>
        <vt:lpwstr/>
      </vt:variant>
      <vt:variant>
        <vt:lpwstr>_Toc53077505</vt:lpwstr>
      </vt:variant>
      <vt:variant>
        <vt:i4>1179698</vt:i4>
      </vt:variant>
      <vt:variant>
        <vt:i4>158</vt:i4>
      </vt:variant>
      <vt:variant>
        <vt:i4>0</vt:i4>
      </vt:variant>
      <vt:variant>
        <vt:i4>5</vt:i4>
      </vt:variant>
      <vt:variant>
        <vt:lpwstr/>
      </vt:variant>
      <vt:variant>
        <vt:lpwstr>_Toc53077504</vt:lpwstr>
      </vt:variant>
      <vt:variant>
        <vt:i4>1376306</vt:i4>
      </vt:variant>
      <vt:variant>
        <vt:i4>152</vt:i4>
      </vt:variant>
      <vt:variant>
        <vt:i4>0</vt:i4>
      </vt:variant>
      <vt:variant>
        <vt:i4>5</vt:i4>
      </vt:variant>
      <vt:variant>
        <vt:lpwstr/>
      </vt:variant>
      <vt:variant>
        <vt:lpwstr>_Toc53077503</vt:lpwstr>
      </vt:variant>
      <vt:variant>
        <vt:i4>1310770</vt:i4>
      </vt:variant>
      <vt:variant>
        <vt:i4>146</vt:i4>
      </vt:variant>
      <vt:variant>
        <vt:i4>0</vt:i4>
      </vt:variant>
      <vt:variant>
        <vt:i4>5</vt:i4>
      </vt:variant>
      <vt:variant>
        <vt:lpwstr/>
      </vt:variant>
      <vt:variant>
        <vt:lpwstr>_Toc53077502</vt:lpwstr>
      </vt:variant>
      <vt:variant>
        <vt:i4>1507378</vt:i4>
      </vt:variant>
      <vt:variant>
        <vt:i4>140</vt:i4>
      </vt:variant>
      <vt:variant>
        <vt:i4>0</vt:i4>
      </vt:variant>
      <vt:variant>
        <vt:i4>5</vt:i4>
      </vt:variant>
      <vt:variant>
        <vt:lpwstr/>
      </vt:variant>
      <vt:variant>
        <vt:lpwstr>_Toc53077501</vt:lpwstr>
      </vt:variant>
      <vt:variant>
        <vt:i4>1441842</vt:i4>
      </vt:variant>
      <vt:variant>
        <vt:i4>134</vt:i4>
      </vt:variant>
      <vt:variant>
        <vt:i4>0</vt:i4>
      </vt:variant>
      <vt:variant>
        <vt:i4>5</vt:i4>
      </vt:variant>
      <vt:variant>
        <vt:lpwstr/>
      </vt:variant>
      <vt:variant>
        <vt:lpwstr>_Toc53077500</vt:lpwstr>
      </vt:variant>
      <vt:variant>
        <vt:i4>1966139</vt:i4>
      </vt:variant>
      <vt:variant>
        <vt:i4>128</vt:i4>
      </vt:variant>
      <vt:variant>
        <vt:i4>0</vt:i4>
      </vt:variant>
      <vt:variant>
        <vt:i4>5</vt:i4>
      </vt:variant>
      <vt:variant>
        <vt:lpwstr/>
      </vt:variant>
      <vt:variant>
        <vt:lpwstr>_Toc53077499</vt:lpwstr>
      </vt:variant>
      <vt:variant>
        <vt:i4>2031675</vt:i4>
      </vt:variant>
      <vt:variant>
        <vt:i4>122</vt:i4>
      </vt:variant>
      <vt:variant>
        <vt:i4>0</vt:i4>
      </vt:variant>
      <vt:variant>
        <vt:i4>5</vt:i4>
      </vt:variant>
      <vt:variant>
        <vt:lpwstr/>
      </vt:variant>
      <vt:variant>
        <vt:lpwstr>_Toc53077498</vt:lpwstr>
      </vt:variant>
      <vt:variant>
        <vt:i4>1048635</vt:i4>
      </vt:variant>
      <vt:variant>
        <vt:i4>116</vt:i4>
      </vt:variant>
      <vt:variant>
        <vt:i4>0</vt:i4>
      </vt:variant>
      <vt:variant>
        <vt:i4>5</vt:i4>
      </vt:variant>
      <vt:variant>
        <vt:lpwstr/>
      </vt:variant>
      <vt:variant>
        <vt:lpwstr>_Toc53077497</vt:lpwstr>
      </vt:variant>
      <vt:variant>
        <vt:i4>1114171</vt:i4>
      </vt:variant>
      <vt:variant>
        <vt:i4>110</vt:i4>
      </vt:variant>
      <vt:variant>
        <vt:i4>0</vt:i4>
      </vt:variant>
      <vt:variant>
        <vt:i4>5</vt:i4>
      </vt:variant>
      <vt:variant>
        <vt:lpwstr/>
      </vt:variant>
      <vt:variant>
        <vt:lpwstr>_Toc53077496</vt:lpwstr>
      </vt:variant>
      <vt:variant>
        <vt:i4>1179707</vt:i4>
      </vt:variant>
      <vt:variant>
        <vt:i4>104</vt:i4>
      </vt:variant>
      <vt:variant>
        <vt:i4>0</vt:i4>
      </vt:variant>
      <vt:variant>
        <vt:i4>5</vt:i4>
      </vt:variant>
      <vt:variant>
        <vt:lpwstr/>
      </vt:variant>
      <vt:variant>
        <vt:lpwstr>_Toc53077495</vt:lpwstr>
      </vt:variant>
      <vt:variant>
        <vt:i4>1245243</vt:i4>
      </vt:variant>
      <vt:variant>
        <vt:i4>98</vt:i4>
      </vt:variant>
      <vt:variant>
        <vt:i4>0</vt:i4>
      </vt:variant>
      <vt:variant>
        <vt:i4>5</vt:i4>
      </vt:variant>
      <vt:variant>
        <vt:lpwstr/>
      </vt:variant>
      <vt:variant>
        <vt:lpwstr>_Toc53077494</vt:lpwstr>
      </vt:variant>
      <vt:variant>
        <vt:i4>1310779</vt:i4>
      </vt:variant>
      <vt:variant>
        <vt:i4>92</vt:i4>
      </vt:variant>
      <vt:variant>
        <vt:i4>0</vt:i4>
      </vt:variant>
      <vt:variant>
        <vt:i4>5</vt:i4>
      </vt:variant>
      <vt:variant>
        <vt:lpwstr/>
      </vt:variant>
      <vt:variant>
        <vt:lpwstr>_Toc53077493</vt:lpwstr>
      </vt:variant>
      <vt:variant>
        <vt:i4>1376315</vt:i4>
      </vt:variant>
      <vt:variant>
        <vt:i4>86</vt:i4>
      </vt:variant>
      <vt:variant>
        <vt:i4>0</vt:i4>
      </vt:variant>
      <vt:variant>
        <vt:i4>5</vt:i4>
      </vt:variant>
      <vt:variant>
        <vt:lpwstr/>
      </vt:variant>
      <vt:variant>
        <vt:lpwstr>_Toc53077492</vt:lpwstr>
      </vt:variant>
      <vt:variant>
        <vt:i4>1441851</vt:i4>
      </vt:variant>
      <vt:variant>
        <vt:i4>80</vt:i4>
      </vt:variant>
      <vt:variant>
        <vt:i4>0</vt:i4>
      </vt:variant>
      <vt:variant>
        <vt:i4>5</vt:i4>
      </vt:variant>
      <vt:variant>
        <vt:lpwstr/>
      </vt:variant>
      <vt:variant>
        <vt:lpwstr>_Toc53077491</vt:lpwstr>
      </vt:variant>
      <vt:variant>
        <vt:i4>1507387</vt:i4>
      </vt:variant>
      <vt:variant>
        <vt:i4>74</vt:i4>
      </vt:variant>
      <vt:variant>
        <vt:i4>0</vt:i4>
      </vt:variant>
      <vt:variant>
        <vt:i4>5</vt:i4>
      </vt:variant>
      <vt:variant>
        <vt:lpwstr/>
      </vt:variant>
      <vt:variant>
        <vt:lpwstr>_Toc53077490</vt:lpwstr>
      </vt:variant>
      <vt:variant>
        <vt:i4>1966138</vt:i4>
      </vt:variant>
      <vt:variant>
        <vt:i4>68</vt:i4>
      </vt:variant>
      <vt:variant>
        <vt:i4>0</vt:i4>
      </vt:variant>
      <vt:variant>
        <vt:i4>5</vt:i4>
      </vt:variant>
      <vt:variant>
        <vt:lpwstr/>
      </vt:variant>
      <vt:variant>
        <vt:lpwstr>_Toc53077489</vt:lpwstr>
      </vt:variant>
      <vt:variant>
        <vt:i4>2031674</vt:i4>
      </vt:variant>
      <vt:variant>
        <vt:i4>62</vt:i4>
      </vt:variant>
      <vt:variant>
        <vt:i4>0</vt:i4>
      </vt:variant>
      <vt:variant>
        <vt:i4>5</vt:i4>
      </vt:variant>
      <vt:variant>
        <vt:lpwstr/>
      </vt:variant>
      <vt:variant>
        <vt:lpwstr>_Toc53077488</vt:lpwstr>
      </vt:variant>
      <vt:variant>
        <vt:i4>1048634</vt:i4>
      </vt:variant>
      <vt:variant>
        <vt:i4>56</vt:i4>
      </vt:variant>
      <vt:variant>
        <vt:i4>0</vt:i4>
      </vt:variant>
      <vt:variant>
        <vt:i4>5</vt:i4>
      </vt:variant>
      <vt:variant>
        <vt:lpwstr/>
      </vt:variant>
      <vt:variant>
        <vt:lpwstr>_Toc53077487</vt:lpwstr>
      </vt:variant>
      <vt:variant>
        <vt:i4>1114170</vt:i4>
      </vt:variant>
      <vt:variant>
        <vt:i4>50</vt:i4>
      </vt:variant>
      <vt:variant>
        <vt:i4>0</vt:i4>
      </vt:variant>
      <vt:variant>
        <vt:i4>5</vt:i4>
      </vt:variant>
      <vt:variant>
        <vt:lpwstr/>
      </vt:variant>
      <vt:variant>
        <vt:lpwstr>_Toc53077486</vt:lpwstr>
      </vt:variant>
      <vt:variant>
        <vt:i4>1179706</vt:i4>
      </vt:variant>
      <vt:variant>
        <vt:i4>44</vt:i4>
      </vt:variant>
      <vt:variant>
        <vt:i4>0</vt:i4>
      </vt:variant>
      <vt:variant>
        <vt:i4>5</vt:i4>
      </vt:variant>
      <vt:variant>
        <vt:lpwstr/>
      </vt:variant>
      <vt:variant>
        <vt:lpwstr>_Toc53077485</vt:lpwstr>
      </vt:variant>
      <vt:variant>
        <vt:i4>1245242</vt:i4>
      </vt:variant>
      <vt:variant>
        <vt:i4>38</vt:i4>
      </vt:variant>
      <vt:variant>
        <vt:i4>0</vt:i4>
      </vt:variant>
      <vt:variant>
        <vt:i4>5</vt:i4>
      </vt:variant>
      <vt:variant>
        <vt:lpwstr/>
      </vt:variant>
      <vt:variant>
        <vt:lpwstr>_Toc53077484</vt:lpwstr>
      </vt:variant>
      <vt:variant>
        <vt:i4>1310778</vt:i4>
      </vt:variant>
      <vt:variant>
        <vt:i4>32</vt:i4>
      </vt:variant>
      <vt:variant>
        <vt:i4>0</vt:i4>
      </vt:variant>
      <vt:variant>
        <vt:i4>5</vt:i4>
      </vt:variant>
      <vt:variant>
        <vt:lpwstr/>
      </vt:variant>
      <vt:variant>
        <vt:lpwstr>_Toc53077483</vt:lpwstr>
      </vt:variant>
      <vt:variant>
        <vt:i4>1376314</vt:i4>
      </vt:variant>
      <vt:variant>
        <vt:i4>26</vt:i4>
      </vt:variant>
      <vt:variant>
        <vt:i4>0</vt:i4>
      </vt:variant>
      <vt:variant>
        <vt:i4>5</vt:i4>
      </vt:variant>
      <vt:variant>
        <vt:lpwstr/>
      </vt:variant>
      <vt:variant>
        <vt:lpwstr>_Toc53077482</vt:lpwstr>
      </vt:variant>
      <vt:variant>
        <vt:i4>1441850</vt:i4>
      </vt:variant>
      <vt:variant>
        <vt:i4>20</vt:i4>
      </vt:variant>
      <vt:variant>
        <vt:i4>0</vt:i4>
      </vt:variant>
      <vt:variant>
        <vt:i4>5</vt:i4>
      </vt:variant>
      <vt:variant>
        <vt:lpwstr/>
      </vt:variant>
      <vt:variant>
        <vt:lpwstr>_Toc53077481</vt:lpwstr>
      </vt:variant>
      <vt:variant>
        <vt:i4>1507386</vt:i4>
      </vt:variant>
      <vt:variant>
        <vt:i4>14</vt:i4>
      </vt:variant>
      <vt:variant>
        <vt:i4>0</vt:i4>
      </vt:variant>
      <vt:variant>
        <vt:i4>5</vt:i4>
      </vt:variant>
      <vt:variant>
        <vt:lpwstr/>
      </vt:variant>
      <vt:variant>
        <vt:lpwstr>_Toc53077480</vt:lpwstr>
      </vt:variant>
      <vt:variant>
        <vt:i4>1966133</vt:i4>
      </vt:variant>
      <vt:variant>
        <vt:i4>8</vt:i4>
      </vt:variant>
      <vt:variant>
        <vt:i4>0</vt:i4>
      </vt:variant>
      <vt:variant>
        <vt:i4>5</vt:i4>
      </vt:variant>
      <vt:variant>
        <vt:lpwstr/>
      </vt:variant>
      <vt:variant>
        <vt:lpwstr>_Toc53077479</vt:lpwstr>
      </vt:variant>
      <vt:variant>
        <vt:i4>2031669</vt:i4>
      </vt:variant>
      <vt:variant>
        <vt:i4>2</vt:i4>
      </vt:variant>
      <vt:variant>
        <vt:i4>0</vt:i4>
      </vt:variant>
      <vt:variant>
        <vt:i4>5</vt:i4>
      </vt:variant>
      <vt:variant>
        <vt:lpwstr/>
      </vt:variant>
      <vt:variant>
        <vt:lpwstr>_Toc53077478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AnnMarie Short</cp:lastModifiedBy>
  <cp:revision>1630</cp:revision>
  <dcterms:created xsi:type="dcterms:W3CDTF">2020-11-03T15:53:00Z</dcterms:created>
  <dcterms:modified xsi:type="dcterms:W3CDTF">2020-12-07T17:42:00Z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0x010100DA08DBD9DBEFDC4E9F32147BAF5F6A7C</vt:lpwstr>
  </property>
</Properties>
</file>